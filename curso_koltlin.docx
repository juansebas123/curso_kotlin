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24E2B" w14:textId="77777777" w:rsidR="000A27EF" w:rsidRDefault="000A27EF" w:rsidP="000A27EF">
      <w:pPr>
        <w:spacing w:after="0" w:line="240" w:lineRule="auto"/>
      </w:pPr>
      <w:r>
        <w:rPr>
          <w:noProof/>
        </w:rPr>
        <w:drawing>
          <wp:inline distT="0" distB="0" distL="0" distR="0" wp14:anchorId="6025B880" wp14:editId="2223F2EC">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14:paraId="0F0DA6B5" w14:textId="77777777" w:rsidR="000A27EF" w:rsidRDefault="000A27EF" w:rsidP="000A27EF">
      <w:pPr>
        <w:spacing w:after="0" w:line="240" w:lineRule="auto"/>
      </w:pPr>
    </w:p>
    <w:p w14:paraId="19C1347D" w14:textId="77777777" w:rsidR="000A27EF" w:rsidRDefault="000A27EF" w:rsidP="000A27EF">
      <w:pPr>
        <w:spacing w:after="0" w:line="240" w:lineRule="auto"/>
      </w:pPr>
      <w:r>
        <w:t>.dradle, .idea (el . piunto) guarda toda la información de nuestro proyecto</w:t>
      </w:r>
    </w:p>
    <w:p w14:paraId="240764DF" w14:textId="77777777" w:rsidR="000A27EF" w:rsidRDefault="000A27EF" w:rsidP="000A27EF">
      <w:pPr>
        <w:spacing w:after="0" w:line="240" w:lineRule="auto"/>
      </w:pPr>
      <w:r>
        <w:t xml:space="preserve">Build: encuentra todo el código compilado previamente por gradle  </w:t>
      </w:r>
    </w:p>
    <w:p w14:paraId="4AB58119" w14:textId="77777777" w:rsidR="000A27EF" w:rsidRDefault="000A27EF" w:rsidP="000A27EF">
      <w:pPr>
        <w:spacing w:after="0" w:line="240" w:lineRule="auto"/>
      </w:pPr>
      <w:r>
        <w:t xml:space="preserve">Gradle: programa que nos permite gestionar las dependencias de nuestro proyecto y compilarlo </w:t>
      </w:r>
    </w:p>
    <w:p w14:paraId="30267DDD" w14:textId="77777777" w:rsidR="000A27EF" w:rsidRDefault="000A27EF" w:rsidP="000A27EF">
      <w:pPr>
        <w:spacing w:after="0" w:line="240" w:lineRule="auto"/>
      </w:pPr>
      <w:r>
        <w:t>Src: dodne se encuentra nuestro código, nuestros archivos .kt</w:t>
      </w:r>
    </w:p>
    <w:p w14:paraId="4FB762B2" w14:textId="77777777" w:rsidR="000A27EF" w:rsidRDefault="000A27EF" w:rsidP="000A27EF">
      <w:pPr>
        <w:spacing w:after="0" w:line="240" w:lineRule="auto"/>
      </w:pPr>
      <w:r>
        <w:t>Main: punto de entrada para el desarrollo de nuestra aplicación.</w:t>
      </w:r>
    </w:p>
    <w:p w14:paraId="49523795" w14:textId="77777777" w:rsidR="000A27EF" w:rsidRDefault="000A27EF" w:rsidP="000A27EF">
      <w:pPr>
        <w:spacing w:after="0" w:line="240" w:lineRule="auto"/>
      </w:pPr>
      <w:r>
        <w:t>Test: todos los test de nuestra aplicación .</w:t>
      </w:r>
    </w:p>
    <w:p w14:paraId="722B1EB3" w14:textId="77777777" w:rsidR="000A27EF" w:rsidRDefault="000A27EF" w:rsidP="000A27EF">
      <w:pPr>
        <w:spacing w:after="0" w:line="240" w:lineRule="auto"/>
      </w:pPr>
      <w:r>
        <w:t>Build.gradle.kts: configuración de cómo funciona nuestro proyecto, dependencias, de obtención de información, versiones de kotlin.</w:t>
      </w:r>
    </w:p>
    <w:p w14:paraId="7B45B57B" w14:textId="77777777" w:rsidR="000A27EF" w:rsidRDefault="000A27EF" w:rsidP="000A27EF">
      <w:pPr>
        <w:spacing w:after="0" w:line="240" w:lineRule="auto"/>
      </w:pPr>
      <w:r>
        <w:t>Gradle.propeties: declarar proppiedades para nuestro proyecto, como estilos.</w:t>
      </w:r>
    </w:p>
    <w:p w14:paraId="3C5024A6" w14:textId="77777777" w:rsidR="000A27EF" w:rsidRPr="000A27EF" w:rsidRDefault="000A27EF" w:rsidP="000A27EF">
      <w:pPr>
        <w:spacing w:after="0" w:line="240" w:lineRule="auto"/>
      </w:pPr>
      <w:r w:rsidRPr="000A27EF">
        <w:t>Gradles y gradlew.bat: Plataformas windows y Unix</w:t>
      </w:r>
    </w:p>
    <w:p w14:paraId="699ABC9C" w14:textId="77777777" w:rsidR="000A27EF" w:rsidRDefault="000A27EF" w:rsidP="000A27EF">
      <w:pPr>
        <w:spacing w:after="0" w:line="240" w:lineRule="auto"/>
      </w:pPr>
      <w:r w:rsidRPr="00024862">
        <w:t xml:space="preserve">Settings.gradle.kts: especifica las </w:t>
      </w:r>
      <w:r>
        <w:t>propiedades</w:t>
      </w:r>
      <w:r w:rsidRPr="00024862">
        <w:t xml:space="preserve"> de</w:t>
      </w:r>
      <w:r>
        <w:t xml:space="preserve"> proyecto como en nombre del proyecto.</w:t>
      </w:r>
      <w:r>
        <w:br/>
      </w:r>
    </w:p>
    <w:p w14:paraId="7042915F" w14:textId="77777777" w:rsidR="000A27EF" w:rsidRDefault="000A27EF" w:rsidP="000A27EF">
      <w:pPr>
        <w:spacing w:after="0" w:line="240" w:lineRule="auto"/>
      </w:pPr>
      <w:r>
        <w:rPr>
          <w:noProof/>
        </w:rPr>
        <w:drawing>
          <wp:inline distT="0" distB="0" distL="0" distR="0" wp14:anchorId="582B1B34" wp14:editId="08BF8112">
            <wp:extent cx="2481942" cy="1207865"/>
            <wp:effectExtent l="0" t="0" r="0" b="0"/>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6549" cy="1214974"/>
                    </a:xfrm>
                    <a:prstGeom prst="rect">
                      <a:avLst/>
                    </a:prstGeom>
                    <a:noFill/>
                    <a:ln>
                      <a:noFill/>
                    </a:ln>
                  </pic:spPr>
                </pic:pic>
              </a:graphicData>
            </a:graphic>
          </wp:inline>
        </w:drawing>
      </w:r>
    </w:p>
    <w:p w14:paraId="44CFEE82" w14:textId="77777777" w:rsidR="000A27EF" w:rsidRDefault="000A27EF" w:rsidP="000A27EF">
      <w:pPr>
        <w:spacing w:after="0" w:line="240" w:lineRule="auto"/>
      </w:pPr>
    </w:p>
    <w:p w14:paraId="77FDDAF3" w14:textId="77777777" w:rsidR="000A27EF" w:rsidRDefault="000A27EF" w:rsidP="000A27EF">
      <w:pPr>
        <w:shd w:val="clear" w:color="auto" w:fill="24385B"/>
        <w:spacing w:after="0" w:line="240" w:lineRule="auto"/>
        <w:rPr>
          <w:rFonts w:ascii="Roboto" w:eastAsia="Times New Roman" w:hAnsi="Roboto" w:cs="Times New Roman"/>
          <w:color w:val="EFF3F8"/>
          <w:sz w:val="21"/>
          <w:szCs w:val="21"/>
          <w:lang w:eastAsia="es-CO"/>
        </w:rPr>
      </w:pPr>
      <w:r w:rsidRPr="008E1CA9">
        <w:rPr>
          <w:rFonts w:ascii="Roboto" w:eastAsia="Times New Roman" w:hAnsi="Roboto" w:cs="Times New Roman"/>
          <w:color w:val="EFF3F8"/>
          <w:sz w:val="21"/>
          <w:szCs w:val="21"/>
          <w:lang w:eastAsia="es-CO"/>
        </w:rPr>
        <w:t>Los programas en kotlin empiezan con una funcion principal, esta función es el punto de entrada de nuestras aplicaciones, siempre que necesitemos que un programa tenga vida necesitamos crear o tener dicha funcion (fun main).</w:t>
      </w:r>
    </w:p>
    <w:p w14:paraId="60C5816E" w14:textId="77777777" w:rsidR="000A27EF" w:rsidRPr="008E1CA9" w:rsidRDefault="000A27EF" w:rsidP="000A27EF">
      <w:pPr>
        <w:shd w:val="clear" w:color="auto" w:fill="24385B"/>
        <w:spacing w:after="0" w:line="240" w:lineRule="auto"/>
        <w:rPr>
          <w:rFonts w:ascii="Roboto" w:eastAsia="Times New Roman" w:hAnsi="Roboto" w:cs="Times New Roman"/>
          <w:color w:val="EFF3F8"/>
          <w:sz w:val="21"/>
          <w:szCs w:val="21"/>
          <w:lang w:eastAsia="es-CO"/>
        </w:rPr>
      </w:pPr>
    </w:p>
    <w:p w14:paraId="14033B32"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Está comprendida por:</w:t>
      </w:r>
    </w:p>
    <w:p w14:paraId="5B02A5A9"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0F9A1C97" w14:textId="77777777" w:rsidR="000A27EF" w:rsidRPr="0063184F"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63184F">
        <w:rPr>
          <w:rFonts w:ascii="Courier New" w:eastAsia="Times New Roman" w:hAnsi="Courier New" w:cs="Courier New"/>
          <w:color w:val="FFFFFF"/>
          <w:sz w:val="21"/>
          <w:szCs w:val="21"/>
          <w:shd w:val="clear" w:color="auto" w:fill="0C1633"/>
          <w:lang w:val="en-US" w:eastAsia="es-CO"/>
        </w:rPr>
        <w:t>fun main(args: Array&lt;String&gt;) {</w:t>
      </w:r>
    </w:p>
    <w:p w14:paraId="26477851"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println("Hola Mundo")</w:t>
      </w:r>
    </w:p>
    <w:p w14:paraId="1EDF7C64" w14:textId="77777777" w:rsidR="000A27EF" w:rsidRPr="008E1CA9" w:rsidRDefault="000A27EF" w:rsidP="000A27EF">
      <w:pPr>
        <w:shd w:val="clear" w:color="auto" w:fill="24385B"/>
        <w:spacing w:after="0" w:line="240" w:lineRule="auto"/>
        <w:rPr>
          <w:rFonts w:ascii="Roboto" w:eastAsia="Times New Roman" w:hAnsi="Roboto" w:cs="Times New Roman"/>
          <w:color w:val="EFF3F8"/>
          <w:sz w:val="21"/>
          <w:szCs w:val="21"/>
          <w:lang w:eastAsia="es-CO"/>
        </w:rPr>
      </w:pPr>
      <w:r w:rsidRPr="008E1CA9">
        <w:rPr>
          <w:rFonts w:ascii="Roboto" w:eastAsia="Times New Roman" w:hAnsi="Roboto" w:cs="Times New Roman"/>
          <w:color w:val="EFF3F8"/>
          <w:sz w:val="21"/>
          <w:szCs w:val="21"/>
          <w:lang w:eastAsia="es-CO"/>
        </w:rPr>
        <w:t>}</w:t>
      </w:r>
    </w:p>
    <w:p w14:paraId="7EB3CE4F"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fun main ----&gt; la funcion principal</w:t>
      </w:r>
    </w:p>
    <w:p w14:paraId="52FE9F90"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lastRenderedPageBreak/>
        <w:t>(args: Array&lt;String&gt;) ---&gt; parametros de la función</w:t>
      </w:r>
    </w:p>
    <w:p w14:paraId="0D3C42B0"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 ----&gt; dentro de las llaves se encuentra en codigo que se ejecutará en nuestra aplicación.</w:t>
      </w:r>
    </w:p>
    <w:p w14:paraId="5BD71894"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print("Hola Mundo") ----&gt; con esta funcion podremos codigo por pantalla.</w:t>
      </w:r>
    </w:p>
    <w:p w14:paraId="65D6B9E8" w14:textId="77777777" w:rsidR="000A27EF"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8E1CA9">
        <w:rPr>
          <w:rFonts w:ascii="Courier New" w:eastAsia="Times New Roman" w:hAnsi="Courier New" w:cs="Courier New"/>
          <w:color w:val="FFFFFF"/>
          <w:sz w:val="21"/>
          <w:szCs w:val="21"/>
          <w:shd w:val="clear" w:color="auto" w:fill="0C1633"/>
          <w:lang w:eastAsia="es-CO"/>
        </w:rPr>
        <w:t>println("Hola Mundo") ----&gt; es lo mismo que print pero con esta podremos hacer salto de lineas.</w:t>
      </w:r>
    </w:p>
    <w:p w14:paraId="79A6F8CE" w14:textId="77777777" w:rsidR="000A27EF"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15A3FCE3" w14:textId="77777777" w:rsidR="000A27EF" w:rsidRPr="008E1CA9" w:rsidRDefault="000A27EF" w:rsidP="000A27E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4F29424B" w14:textId="77777777" w:rsidR="000A27EF" w:rsidRPr="008E1CA9" w:rsidRDefault="000A27EF" w:rsidP="000A27EF">
      <w:pPr>
        <w:shd w:val="clear" w:color="auto" w:fill="24385B"/>
        <w:spacing w:after="0" w:line="240" w:lineRule="auto"/>
        <w:rPr>
          <w:rFonts w:ascii="Roboto" w:eastAsia="Times New Roman" w:hAnsi="Roboto" w:cs="Times New Roman"/>
          <w:color w:val="EFF3F8"/>
          <w:sz w:val="21"/>
          <w:szCs w:val="21"/>
          <w:lang w:eastAsia="es-CO"/>
        </w:rPr>
      </w:pPr>
      <w:r w:rsidRPr="008E1CA9">
        <w:rPr>
          <w:rFonts w:ascii="Roboto" w:eastAsia="Times New Roman" w:hAnsi="Roboto" w:cs="Times New Roman"/>
          <w:color w:val="EFF3F8"/>
          <w:sz w:val="21"/>
          <w:szCs w:val="21"/>
          <w:lang w:eastAsia="es-CO"/>
        </w:rPr>
        <w:t>Otra cosa que debemos tener en cuenta es que Kotlin es CASE SENSITIVE, esto que quiere decir, que las funciones, palabras reservadas, variable, declaraciones, etc, se deben escribir tal como nos indica el lenguaje y distingue entre minúsculas y mayúsculas.</w:t>
      </w:r>
    </w:p>
    <w:p w14:paraId="7CE10910" w14:textId="77777777" w:rsidR="000A27EF" w:rsidRPr="00024862" w:rsidRDefault="000A27EF" w:rsidP="000A27EF">
      <w:pPr>
        <w:spacing w:after="0" w:line="240" w:lineRule="auto"/>
      </w:pPr>
    </w:p>
    <w:p w14:paraId="63F29A17" w14:textId="74B160AE" w:rsidR="00A32867" w:rsidRDefault="004953C2">
      <w:r>
        <w:rPr>
          <w:noProof/>
        </w:rPr>
        <w:lastRenderedPageBreak/>
        <w:drawing>
          <wp:inline distT="0" distB="0" distL="0" distR="0" wp14:anchorId="13A6DF91" wp14:editId="5621615A">
            <wp:extent cx="4726940" cy="8258810"/>
            <wp:effectExtent l="0" t="0" r="0" b="889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26940" cy="8258810"/>
                    </a:xfrm>
                    <a:prstGeom prst="rect">
                      <a:avLst/>
                    </a:prstGeom>
                    <a:noFill/>
                    <a:ln>
                      <a:noFill/>
                    </a:ln>
                  </pic:spPr>
                </pic:pic>
              </a:graphicData>
            </a:graphic>
          </wp:inline>
        </w:drawing>
      </w:r>
    </w:p>
    <w:p w14:paraId="53D6DA03" w14:textId="74768705" w:rsidR="004B060D" w:rsidRDefault="004B060D"/>
    <w:p w14:paraId="3DC1B0D6" w14:textId="77777777" w:rsidR="004B060D" w:rsidRPr="004B060D" w:rsidRDefault="004B060D" w:rsidP="004B060D">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4B060D">
        <w:rPr>
          <w:rFonts w:ascii="Roboto" w:eastAsia="Times New Roman" w:hAnsi="Roboto" w:cs="Times New Roman"/>
          <w:b/>
          <w:bCs/>
          <w:color w:val="EFF3F8"/>
          <w:kern w:val="36"/>
          <w:sz w:val="48"/>
          <w:szCs w:val="48"/>
          <w:lang w:eastAsia="es-CO"/>
        </w:rPr>
        <w:t>Variables en Kotlin</w:t>
      </w:r>
    </w:p>
    <w:p w14:paraId="0226B42B" w14:textId="77777777" w:rsidR="004B060D" w:rsidRDefault="004B060D"/>
    <w:p w14:paraId="682BDBD1"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VARIABLES</w:t>
      </w:r>
    </w:p>
    <w:p w14:paraId="759CC16E" w14:textId="77777777" w:rsidR="004B060D" w:rsidRPr="004B060D" w:rsidRDefault="004B060D" w:rsidP="004B060D">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4B060D">
        <w:rPr>
          <w:rFonts w:ascii="Courier New" w:eastAsia="Times New Roman" w:hAnsi="Courier New" w:cs="Courier New"/>
          <w:color w:val="FFFFFF"/>
          <w:sz w:val="21"/>
          <w:szCs w:val="21"/>
          <w:shd w:val="clear" w:color="auto" w:fill="0C1633"/>
          <w:lang w:eastAsia="es-CO"/>
        </w:rPr>
        <w:t>Sirve para almacenar datos temporales y utilizarlos a lo largo de nuestro código.. En kotlin las variables solo pueden almacenar un solo dato.</w:t>
      </w:r>
    </w:p>
    <w:p w14:paraId="19B5975E"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TIPOS DE VARIABLES</w:t>
      </w:r>
    </w:p>
    <w:p w14:paraId="667CB51B"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VAR : Son variables de lectura y escritura, estas variables el valor puede cambiarse.</w:t>
      </w:r>
    </w:p>
    <w:p w14:paraId="593CC358"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VAL : Son variables de solo lectura, dichas variables una vez asignado el valor no puede ser cambiado posteriormente.</w:t>
      </w:r>
    </w:p>
    <w:p w14:paraId="0B1EEE73"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CONST : es una variante de las variables de solo lectura, estas se definen fuera de la función y se escriben con la palabra reservada const seguida de la palabra reservada val, este tipo de variables son usada para valores que nunca cambian.</w:t>
      </w:r>
    </w:p>
    <w:p w14:paraId="3CAE5F56" w14:textId="77777777" w:rsidR="004B060D" w:rsidRPr="004B060D" w:rsidRDefault="004B060D" w:rsidP="004B060D">
      <w:pPr>
        <w:shd w:val="clear" w:color="auto" w:fill="24385B"/>
        <w:spacing w:after="0" w:line="240" w:lineRule="auto"/>
        <w:rPr>
          <w:rFonts w:ascii="Roboto" w:eastAsia="Times New Roman" w:hAnsi="Roboto" w:cs="Times New Roman"/>
          <w:color w:val="EFF3F8"/>
          <w:sz w:val="21"/>
          <w:szCs w:val="21"/>
          <w:lang w:eastAsia="es-CO"/>
        </w:rPr>
      </w:pPr>
      <w:r w:rsidRPr="004B060D">
        <w:rPr>
          <w:rFonts w:ascii="Roboto" w:eastAsia="Times New Roman" w:hAnsi="Roboto" w:cs="Times New Roman"/>
          <w:color w:val="EFF3F8"/>
          <w:sz w:val="21"/>
          <w:szCs w:val="21"/>
          <w:lang w:eastAsia="es-CO"/>
        </w:rPr>
        <w:t>En Kotlin no se puede cambiar el tipo de dato con que se a definido una variable, si la variable se definio con el tipo de dato String solo podremos actualizar dicho valor por otro String, por ejemplo no podemos pasar de un string a un numero.</w:t>
      </w:r>
    </w:p>
    <w:p w14:paraId="70B8954E" w14:textId="6C4FBBAF" w:rsidR="004B060D" w:rsidRDefault="004B060D"/>
    <w:p w14:paraId="6F0C4532" w14:textId="5311F8B7" w:rsidR="00B96C45" w:rsidRDefault="00B96C45" w:rsidP="00B96C45">
      <w:pPr>
        <w:pStyle w:val="HTMLconformatoprevio"/>
        <w:shd w:val="clear" w:color="auto" w:fill="131314"/>
        <w:rPr>
          <w:color w:val="7EC3E6"/>
        </w:rPr>
      </w:pPr>
      <w:r>
        <w:rPr>
          <w:color w:val="EBEBEB"/>
        </w:rPr>
        <w:br/>
      </w:r>
      <w:r>
        <w:rPr>
          <w:color w:val="7EC3E6"/>
        </w:rPr>
        <w:t>//const es una variante de las variables de solo lectura, estas se definen fuera de la función y se escriben con la palabra</w:t>
      </w:r>
      <w:r>
        <w:rPr>
          <w:color w:val="7EC3E6"/>
        </w:rPr>
        <w:br/>
        <w:t>reservada const seguida de la palabra reservada val, este tipo de variables son usada para valores que nunca cambian.</w:t>
      </w:r>
      <w:r>
        <w:rPr>
          <w:color w:val="7EC3E6"/>
        </w:rPr>
        <w:br/>
      </w:r>
      <w:r>
        <w:rPr>
          <w:color w:val="ED864A"/>
        </w:rPr>
        <w:t xml:space="preserve">const val </w:t>
      </w:r>
      <w:r>
        <w:rPr>
          <w:i/>
          <w:iCs/>
          <w:color w:val="ED94FF"/>
        </w:rPr>
        <w:t xml:space="preserve">PI </w:t>
      </w:r>
      <w:r>
        <w:rPr>
          <w:color w:val="EBEBEB"/>
        </w:rPr>
        <w:t xml:space="preserve">= </w:t>
      </w:r>
      <w:r>
        <w:rPr>
          <w:b/>
          <w:bCs/>
          <w:color w:val="33CCFF"/>
        </w:rPr>
        <w:t>3.1416</w:t>
      </w:r>
      <w:r>
        <w:rPr>
          <w:b/>
          <w:bCs/>
          <w:color w:val="33CCFF"/>
        </w:rPr>
        <w:br/>
      </w: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i/>
          <w:iCs/>
          <w:color w:val="EBEBEB"/>
        </w:rPr>
        <w:t>println</w:t>
      </w:r>
      <w:r>
        <w:rPr>
          <w:color w:val="EBEBEB"/>
        </w:rPr>
        <w:t>(</w:t>
      </w:r>
      <w:r>
        <w:rPr>
          <w:color w:val="54B33E"/>
        </w:rPr>
        <w:t>"Hello World!"</w:t>
      </w:r>
      <w:r>
        <w:rPr>
          <w:color w:val="EBEBEB"/>
        </w:rPr>
        <w:t>)</w:t>
      </w:r>
      <w:r>
        <w:rPr>
          <w:color w:val="EBEBEB"/>
        </w:rPr>
        <w:br/>
        <w:t xml:space="preserve">    </w:t>
      </w:r>
      <w:r>
        <w:rPr>
          <w:color w:val="7EC3E6"/>
        </w:rPr>
        <w:t xml:space="preserve">// var: Son variables de lectura y escritura, estas variables el               </w:t>
      </w:r>
    </w:p>
    <w:p w14:paraId="7A438B16" w14:textId="77777777" w:rsidR="00B96C45" w:rsidRDefault="00B96C45" w:rsidP="00B96C45">
      <w:pPr>
        <w:pStyle w:val="HTMLconformatoprevio"/>
        <w:shd w:val="clear" w:color="auto" w:fill="131314"/>
        <w:rPr>
          <w:color w:val="7EC3E6"/>
        </w:rPr>
      </w:pPr>
      <w:r>
        <w:rPr>
          <w:color w:val="7EC3E6"/>
        </w:rPr>
        <w:t xml:space="preserve">       valor puede cambiarse</w:t>
      </w:r>
      <w:r>
        <w:rPr>
          <w:color w:val="7EC3E6"/>
        </w:rPr>
        <w:br/>
        <w:t xml:space="preserve">    //variabele dinero que tiene unalor asignado de 10</w:t>
      </w:r>
      <w:r>
        <w:rPr>
          <w:color w:val="7EC3E6"/>
        </w:rPr>
        <w:br/>
        <w:t xml:space="preserve">    //var dinero : Int = 10</w:t>
      </w:r>
      <w:r>
        <w:rPr>
          <w:color w:val="7EC3E6"/>
        </w:rPr>
        <w:br/>
        <w:t xml:space="preserve">    </w:t>
      </w:r>
      <w:r>
        <w:rPr>
          <w:color w:val="ED864A"/>
        </w:rPr>
        <w:t xml:space="preserve">var </w:t>
      </w:r>
      <w:r>
        <w:rPr>
          <w:color w:val="FFFFFF"/>
        </w:rPr>
        <w:t xml:space="preserve">dinero </w:t>
      </w:r>
      <w:r>
        <w:rPr>
          <w:color w:val="EBEBEB"/>
        </w:rPr>
        <w:t xml:space="preserve">= </w:t>
      </w:r>
      <w:r>
        <w:rPr>
          <w:b/>
          <w:bCs/>
          <w:color w:val="33CCFF"/>
        </w:rPr>
        <w:t>10</w:t>
      </w:r>
      <w:r>
        <w:rPr>
          <w:b/>
          <w:bCs/>
          <w:color w:val="33CCFF"/>
        </w:rPr>
        <w:br/>
        <w:t xml:space="preserve">    </w:t>
      </w:r>
      <w:r>
        <w:rPr>
          <w:i/>
          <w:iCs/>
          <w:color w:val="EBEBEB"/>
        </w:rPr>
        <w:t>println</w:t>
      </w:r>
      <w:r>
        <w:rPr>
          <w:color w:val="EBEBEB"/>
        </w:rPr>
        <w:t>(</w:t>
      </w:r>
      <w:r>
        <w:rPr>
          <w:color w:val="FFFFFF"/>
        </w:rPr>
        <w:t>dinero</w:t>
      </w:r>
      <w:r>
        <w:rPr>
          <w:color w:val="EBEBEB"/>
        </w:rPr>
        <w:t>)</w:t>
      </w:r>
      <w:r>
        <w:rPr>
          <w:color w:val="EBEBEB"/>
        </w:rPr>
        <w:br/>
        <w:t xml:space="preserve">    </w:t>
      </w:r>
      <w:r>
        <w:rPr>
          <w:color w:val="FFFFFF"/>
        </w:rPr>
        <w:t xml:space="preserve">dinero </w:t>
      </w:r>
      <w:r>
        <w:rPr>
          <w:color w:val="EBEBEB"/>
        </w:rPr>
        <w:t xml:space="preserve">= </w:t>
      </w:r>
      <w:r>
        <w:rPr>
          <w:b/>
          <w:bCs/>
          <w:color w:val="33CCFF"/>
        </w:rPr>
        <w:t>5</w:t>
      </w:r>
      <w:r>
        <w:rPr>
          <w:b/>
          <w:bCs/>
          <w:color w:val="33CCFF"/>
        </w:rPr>
        <w:br/>
        <w:t xml:space="preserve">    </w:t>
      </w:r>
      <w:r>
        <w:rPr>
          <w:i/>
          <w:iCs/>
          <w:color w:val="EBEBEB"/>
        </w:rPr>
        <w:t>println</w:t>
      </w:r>
      <w:r>
        <w:rPr>
          <w:color w:val="EBEBEB"/>
        </w:rPr>
        <w:t>(</w:t>
      </w:r>
      <w:r>
        <w:rPr>
          <w:color w:val="FFFFFF"/>
        </w:rPr>
        <w:t>dinero</w:t>
      </w:r>
      <w:r>
        <w:rPr>
          <w:color w:val="EBEBEB"/>
        </w:rPr>
        <w:t>)</w:t>
      </w:r>
      <w:r>
        <w:rPr>
          <w:color w:val="EBEBEB"/>
        </w:rPr>
        <w:br/>
        <w:t xml:space="preserve">    </w:t>
      </w:r>
      <w:r>
        <w:rPr>
          <w:color w:val="7EC3E6"/>
        </w:rPr>
        <w:t xml:space="preserve">// val: Son variables de solo lectura, dichas variables una vez </w:t>
      </w:r>
    </w:p>
    <w:p w14:paraId="5D42CBF4" w14:textId="1081D318" w:rsidR="00B96C45" w:rsidRDefault="00B96C45" w:rsidP="00B96C45">
      <w:pPr>
        <w:pStyle w:val="HTMLconformatoprevio"/>
        <w:shd w:val="clear" w:color="auto" w:fill="131314"/>
        <w:rPr>
          <w:color w:val="EBEBEB"/>
        </w:rPr>
      </w:pPr>
      <w:r>
        <w:rPr>
          <w:color w:val="7EC3E6"/>
        </w:rPr>
        <w:t xml:space="preserve">       asignado el valor no puede ser cambiado posteriormente.</w:t>
      </w:r>
      <w:r>
        <w:rPr>
          <w:color w:val="7EC3E6"/>
        </w:rPr>
        <w:br/>
        <w:t xml:space="preserve">    </w:t>
      </w:r>
      <w:r>
        <w:rPr>
          <w:color w:val="ED864A"/>
        </w:rPr>
        <w:t xml:space="preserve">val </w:t>
      </w:r>
      <w:r>
        <w:rPr>
          <w:color w:val="FFFFFF"/>
        </w:rPr>
        <w:t xml:space="preserve">nombre </w:t>
      </w:r>
      <w:r>
        <w:rPr>
          <w:color w:val="EBEBEB"/>
        </w:rPr>
        <w:t xml:space="preserve">= </w:t>
      </w:r>
      <w:r>
        <w:rPr>
          <w:color w:val="54B33E"/>
        </w:rPr>
        <w:t>"Maria"</w:t>
      </w:r>
      <w:r>
        <w:rPr>
          <w:color w:val="54B33E"/>
        </w:rPr>
        <w:br/>
        <w:t xml:space="preserve">    </w:t>
      </w:r>
      <w:r>
        <w:rPr>
          <w:i/>
          <w:iCs/>
          <w:color w:val="EBEBEB"/>
        </w:rPr>
        <w:t>println</w:t>
      </w:r>
      <w:r>
        <w:rPr>
          <w:color w:val="EBEBEB"/>
        </w:rPr>
        <w:t>(</w:t>
      </w:r>
      <w:r>
        <w:rPr>
          <w:color w:val="FFFFFF"/>
        </w:rPr>
        <w:t>nombre</w:t>
      </w:r>
      <w:r>
        <w:rPr>
          <w:color w:val="EBEBEB"/>
        </w:rPr>
        <w:t>)</w:t>
      </w:r>
      <w:r>
        <w:rPr>
          <w:color w:val="EBEBEB"/>
        </w:rPr>
        <w:br/>
        <w:t xml:space="preserve">    </w:t>
      </w:r>
      <w:r>
        <w:rPr>
          <w:i/>
          <w:iCs/>
          <w:color w:val="EBEBEB"/>
        </w:rPr>
        <w:t>println</w:t>
      </w:r>
      <w:r>
        <w:rPr>
          <w:color w:val="EBEBEB"/>
        </w:rPr>
        <w:t>(</w:t>
      </w:r>
      <w:r>
        <w:rPr>
          <w:i/>
          <w:iCs/>
          <w:color w:val="ED94FF"/>
        </w:rPr>
        <w:t>PI</w:t>
      </w:r>
      <w:r>
        <w:rPr>
          <w:color w:val="EBEBEB"/>
        </w:rPr>
        <w:t>)</w:t>
      </w:r>
      <w:r>
        <w:rPr>
          <w:color w:val="EBEBEB"/>
        </w:rPr>
        <w:br/>
        <w:t>}</w:t>
      </w:r>
    </w:p>
    <w:p w14:paraId="49E01419" w14:textId="5F8BEB53" w:rsidR="00B96C45" w:rsidRDefault="00B96C45"/>
    <w:p w14:paraId="3D214694" w14:textId="77777777" w:rsidR="00B96C45" w:rsidRDefault="00B96C45" w:rsidP="00B96C45">
      <w:pPr>
        <w:spacing w:after="0" w:line="240" w:lineRule="auto"/>
      </w:pPr>
      <w:r>
        <w:t>Hello World!</w:t>
      </w:r>
    </w:p>
    <w:p w14:paraId="409D74C8" w14:textId="77777777" w:rsidR="00B96C45" w:rsidRDefault="00B96C45" w:rsidP="00B96C45">
      <w:pPr>
        <w:spacing w:after="0" w:line="240" w:lineRule="auto"/>
      </w:pPr>
      <w:r>
        <w:t>10</w:t>
      </w:r>
    </w:p>
    <w:p w14:paraId="7395EE66" w14:textId="77777777" w:rsidR="00B96C45" w:rsidRDefault="00B96C45" w:rsidP="00B96C45">
      <w:pPr>
        <w:spacing w:after="0" w:line="240" w:lineRule="auto"/>
      </w:pPr>
      <w:r>
        <w:t>5</w:t>
      </w:r>
    </w:p>
    <w:p w14:paraId="59E7C5C6" w14:textId="77777777" w:rsidR="00B96C45" w:rsidRDefault="00B96C45" w:rsidP="00B96C45">
      <w:pPr>
        <w:spacing w:after="0" w:line="240" w:lineRule="auto"/>
      </w:pPr>
      <w:r>
        <w:t>Maria</w:t>
      </w:r>
    </w:p>
    <w:p w14:paraId="15CFC46B" w14:textId="626E068E" w:rsidR="00B96C45" w:rsidRDefault="00B96C45" w:rsidP="00B96C45">
      <w:pPr>
        <w:spacing w:after="0" w:line="240" w:lineRule="auto"/>
      </w:pPr>
      <w:r>
        <w:t>3.1416</w:t>
      </w:r>
    </w:p>
    <w:p w14:paraId="31FE73D7" w14:textId="127B789A" w:rsidR="00B96C45" w:rsidRDefault="00B96C45" w:rsidP="00B96C45">
      <w:pPr>
        <w:spacing w:after="0" w:line="240" w:lineRule="auto"/>
      </w:pPr>
    </w:p>
    <w:p w14:paraId="25CE7899" w14:textId="7CF55873" w:rsidR="00B96C45" w:rsidRDefault="00B96C45" w:rsidP="00B96C45">
      <w:pPr>
        <w:spacing w:after="0" w:line="240" w:lineRule="auto"/>
      </w:pPr>
    </w:p>
    <w:p w14:paraId="58853146" w14:textId="77777777" w:rsidR="00B96C45" w:rsidRDefault="00B96C45" w:rsidP="00B96C4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Kotlin y sus tipos de variables</w:t>
      </w:r>
    </w:p>
    <w:p w14:paraId="6B4F2FEE" w14:textId="57EEBCEA" w:rsidR="00B96C45" w:rsidRDefault="00B96C45" w:rsidP="00B96C45">
      <w:pPr>
        <w:spacing w:after="0" w:line="240" w:lineRule="auto"/>
      </w:pPr>
    </w:p>
    <w:p w14:paraId="7CD235CB" w14:textId="77777777" w:rsidR="00B96C45" w:rsidRDefault="00B96C45" w:rsidP="00B96C45">
      <w:pPr>
        <w:spacing w:after="0" w:line="240" w:lineRule="auto"/>
      </w:pPr>
    </w:p>
    <w:p w14:paraId="6EB5AB0B"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Siempre que creamos una variable o una constante esta tiene que estar asociada a un tipo de dato, un tipo de dato es un atributo y dicho atributo lo que va a definir en nuestra variable es tipo de dato, es decir, el tipo de valor que puede tener la variable o contante en nuestro programa.</w:t>
      </w:r>
    </w:p>
    <w:p w14:paraId="4A6FBC6E"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En Kotlin existe una característica llamada inferencia de tipo, con dicha característica kotlin puede saber a que tipo de dato nos estamos refiriendo con el simple hecho de como colocamos los datos.</w:t>
      </w:r>
    </w:p>
    <w:p w14:paraId="3B9CB67B"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Ejemplo:</w:t>
      </w:r>
      <w:r>
        <w:rPr>
          <w:rFonts w:ascii="Roboto" w:hAnsi="Roboto"/>
          <w:color w:val="EFF3F8"/>
          <w:sz w:val="21"/>
          <w:szCs w:val="21"/>
        </w:rPr>
        <w:br/>
        <w:t>val nombre: String = “Ivan” —&gt; Especificando el tipo de dato.</w:t>
      </w:r>
    </w:p>
    <w:p w14:paraId="06116374"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val nombre = “Ivan” ----&gt; Inferencia de tipo (Kotlin sabe que es un string).</w:t>
      </w:r>
    </w:p>
    <w:p w14:paraId="642119A7"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TIPOS DE DATOS</w:t>
      </w:r>
    </w:p>
    <w:p w14:paraId="64E20491"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STRING: son cadenas de textos.</w:t>
      </w:r>
      <w:r>
        <w:rPr>
          <w:rFonts w:ascii="Roboto" w:hAnsi="Roboto"/>
          <w:color w:val="EFF3F8"/>
          <w:sz w:val="21"/>
          <w:szCs w:val="21"/>
        </w:rPr>
        <w:br/>
        <w:t>Podemos concatenar string utilizando template string, se utilizan comillas dobles.</w:t>
      </w:r>
      <w:r>
        <w:rPr>
          <w:rFonts w:ascii="Roboto" w:hAnsi="Roboto"/>
          <w:color w:val="EFF3F8"/>
          <w:sz w:val="21"/>
          <w:szCs w:val="21"/>
        </w:rPr>
        <w:br/>
        <w:t>“hola me llamo $nombre $apellido”</w:t>
      </w:r>
    </w:p>
    <w:p w14:paraId="4DD613E7"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ENTEROS: estos se dividen en cuatro (Byte, Short, Int, Long), la única diferencia que existe entre ellos es la longitud del numero que se escriba.</w:t>
      </w:r>
    </w:p>
    <w:p w14:paraId="28C66DF8"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 xml:space="preserve"> BYTE: solo podremos representar números entre -127 a 128 (Para enteros de hasta 8bits).</w:t>
      </w:r>
    </w:p>
    <w:p w14:paraId="5F758FE5" w14:textId="77777777" w:rsidR="00B96C45" w:rsidRDefault="00B96C45" w:rsidP="00B96C45">
      <w:pPr>
        <w:pStyle w:val="HTMLconformatoprevio"/>
        <w:shd w:val="clear" w:color="auto" w:fill="242620"/>
        <w:rPr>
          <w:rStyle w:val="CdigoHTML"/>
          <w:color w:val="FFFFFF"/>
          <w:sz w:val="21"/>
          <w:szCs w:val="21"/>
          <w:shd w:val="clear" w:color="auto" w:fill="0C1633"/>
        </w:rPr>
      </w:pPr>
    </w:p>
    <w:p w14:paraId="3C1E2500"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SHORT: solo se pueden representar números enteros de hasta 16bits.</w:t>
      </w:r>
    </w:p>
    <w:p w14:paraId="6B7E3E8C" w14:textId="77777777" w:rsidR="00B96C45" w:rsidRDefault="00B96C45" w:rsidP="00B96C45">
      <w:pPr>
        <w:pStyle w:val="HTMLconformatoprevio"/>
        <w:shd w:val="clear" w:color="auto" w:fill="242620"/>
        <w:rPr>
          <w:rStyle w:val="CdigoHTML"/>
          <w:color w:val="FFFFFF"/>
          <w:sz w:val="21"/>
          <w:szCs w:val="21"/>
          <w:shd w:val="clear" w:color="auto" w:fill="0C1633"/>
        </w:rPr>
      </w:pPr>
    </w:p>
    <w:p w14:paraId="653280FC"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LONG: tiene soporte para una cantidad muy grande de números.</w:t>
      </w:r>
    </w:p>
    <w:p w14:paraId="5D8B34C3" w14:textId="77777777" w:rsidR="00B96C45" w:rsidRDefault="00B96C45" w:rsidP="00B96C45">
      <w:pPr>
        <w:pStyle w:val="HTMLconformatoprevio"/>
        <w:shd w:val="clear" w:color="auto" w:fill="242620"/>
        <w:rPr>
          <w:rStyle w:val="CdigoHTML"/>
          <w:color w:val="FFFFFF"/>
          <w:sz w:val="21"/>
          <w:szCs w:val="21"/>
          <w:shd w:val="clear" w:color="auto" w:fill="0C1633"/>
        </w:rPr>
      </w:pPr>
    </w:p>
    <w:p w14:paraId="4074084A"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 xml:space="preserve"> INT: tipo que representa un número entero.</w:t>
      </w:r>
    </w:p>
    <w:p w14:paraId="3E6EC47E"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DECIMALES: tenemos dos tipos de datos decimales (Double, Float), al igual en el caso de los enteros, la diferencia entre estos dos datos es la capacidad de poder trabajar con diferentes longitudes de números.</w:t>
      </w:r>
    </w:p>
    <w:p w14:paraId="3A74E5CC"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FLOAT: representa un numero decimal de hasta 32bits.</w:t>
      </w:r>
    </w:p>
    <w:p w14:paraId="31A09CA6" w14:textId="77777777" w:rsidR="00B96C45" w:rsidRDefault="00B96C45" w:rsidP="00B96C45">
      <w:pPr>
        <w:pStyle w:val="HTMLconformatoprevio"/>
        <w:shd w:val="clear" w:color="auto" w:fill="242620"/>
        <w:rPr>
          <w:rStyle w:val="CdigoHTML"/>
          <w:color w:val="FFFFFF"/>
          <w:sz w:val="21"/>
          <w:szCs w:val="21"/>
          <w:shd w:val="clear" w:color="auto" w:fill="0C1633"/>
        </w:rPr>
      </w:pPr>
    </w:p>
    <w:p w14:paraId="79A66877" w14:textId="77777777" w:rsidR="00B96C45" w:rsidRDefault="00B96C45" w:rsidP="00B96C45">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CdigoHTML"/>
          <w:rFonts w:ascii="Segoe UI Emoji" w:hAnsi="Segoe UI Emoji" w:cs="Segoe UI Emoji"/>
          <w:color w:val="FFFFFF"/>
          <w:sz w:val="21"/>
          <w:szCs w:val="21"/>
          <w:shd w:val="clear" w:color="auto" w:fill="0C1633"/>
        </w:rPr>
        <w:t>🔸</w:t>
      </w:r>
      <w:r>
        <w:rPr>
          <w:rStyle w:val="CdigoHTML"/>
          <w:color w:val="FFFFFF"/>
          <w:sz w:val="21"/>
          <w:szCs w:val="21"/>
          <w:shd w:val="clear" w:color="auto" w:fill="0C1633"/>
        </w:rPr>
        <w:t>DOUBLE: representa un numero decimal de 64bits.</w:t>
      </w:r>
    </w:p>
    <w:p w14:paraId="0002871C" w14:textId="77777777" w:rsidR="00B96C45" w:rsidRDefault="00B96C45" w:rsidP="00B96C45">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BOLEAN (BOOL): es un tipo de dato lógico, con este tipo de dato solo podremos escribir dos condiciones (True, False), las operaciones que podremos realizar con este dato tienen que estar relacionados con lógica.</w:t>
      </w:r>
    </w:p>
    <w:p w14:paraId="14246952" w14:textId="01D0C01B" w:rsidR="00B96C45" w:rsidRDefault="00B96C45" w:rsidP="00B96C45">
      <w:pPr>
        <w:spacing w:after="0" w:line="240" w:lineRule="auto"/>
      </w:pPr>
    </w:p>
    <w:p w14:paraId="1E1D8DAE" w14:textId="037A4372" w:rsidR="0072480F" w:rsidRDefault="0072480F" w:rsidP="0072480F">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r>
      <w:r>
        <w:rPr>
          <w:color w:val="EBEBEB"/>
        </w:rPr>
        <w:br/>
        <w:t xml:space="preserve">    </w:t>
      </w:r>
      <w:r>
        <w:rPr>
          <w:color w:val="7EC3E6"/>
        </w:rPr>
        <w:t>//val boolean : Boolean = true</w:t>
      </w:r>
      <w:r>
        <w:rPr>
          <w:color w:val="7EC3E6"/>
        </w:rPr>
        <w:br/>
        <w:t xml:space="preserve">    </w:t>
      </w:r>
      <w:r>
        <w:rPr>
          <w:color w:val="ED864A"/>
        </w:rPr>
        <w:t xml:space="preserve">val </w:t>
      </w:r>
      <w:r>
        <w:rPr>
          <w:color w:val="FFFFFF"/>
        </w:rPr>
        <w:t xml:space="preserve">boolean </w:t>
      </w:r>
      <w:r>
        <w:rPr>
          <w:color w:val="EBEBEB"/>
        </w:rPr>
        <w:t xml:space="preserve">= </w:t>
      </w:r>
      <w:r>
        <w:rPr>
          <w:color w:val="ED864A"/>
        </w:rPr>
        <w:t>true</w:t>
      </w:r>
      <w:r>
        <w:rPr>
          <w:color w:val="ED864A"/>
        </w:rPr>
        <w:br/>
        <w:t xml:space="preserve">    </w:t>
      </w:r>
      <w:r>
        <w:rPr>
          <w:color w:val="7EC3E6"/>
        </w:rPr>
        <w:t>// long</w:t>
      </w:r>
      <w:r>
        <w:rPr>
          <w:color w:val="7EC3E6"/>
        </w:rPr>
        <w:br/>
        <w:t xml:space="preserve">    </w:t>
      </w:r>
      <w:r>
        <w:rPr>
          <w:color w:val="ED864A"/>
        </w:rPr>
        <w:t xml:space="preserve">val </w:t>
      </w:r>
      <w:r>
        <w:rPr>
          <w:color w:val="FFFFFF"/>
        </w:rPr>
        <w:t xml:space="preserve">numeroLargo </w:t>
      </w:r>
      <w:r>
        <w:rPr>
          <w:color w:val="EBEBEB"/>
        </w:rPr>
        <w:t xml:space="preserve">= </w:t>
      </w:r>
      <w:r>
        <w:rPr>
          <w:b/>
          <w:bCs/>
          <w:color w:val="33CCFF"/>
        </w:rPr>
        <w:t>3L</w:t>
      </w:r>
      <w:r>
        <w:rPr>
          <w:b/>
          <w:bCs/>
          <w:color w:val="33CCFF"/>
        </w:rPr>
        <w:br/>
        <w:t xml:space="preserve">    </w:t>
      </w:r>
      <w:r>
        <w:rPr>
          <w:color w:val="7EC3E6"/>
        </w:rPr>
        <w:t>// flotantes</w:t>
      </w:r>
      <w:r>
        <w:rPr>
          <w:color w:val="7EC3E6"/>
        </w:rPr>
        <w:br/>
        <w:t xml:space="preserve">    </w:t>
      </w:r>
      <w:r>
        <w:rPr>
          <w:color w:val="ED864A"/>
        </w:rPr>
        <w:t xml:space="preserve">val </w:t>
      </w:r>
      <w:r>
        <w:rPr>
          <w:color w:val="FFFFFF"/>
        </w:rPr>
        <w:t xml:space="preserve">double </w:t>
      </w:r>
      <w:r>
        <w:rPr>
          <w:color w:val="EBEBEB"/>
        </w:rPr>
        <w:t xml:space="preserve">= </w:t>
      </w:r>
      <w:r>
        <w:rPr>
          <w:b/>
          <w:bCs/>
          <w:color w:val="33CCFF"/>
        </w:rPr>
        <w:t>2.7182</w:t>
      </w:r>
      <w:r>
        <w:rPr>
          <w:b/>
          <w:bCs/>
          <w:color w:val="33CCFF"/>
        </w:rPr>
        <w:br/>
        <w:t xml:space="preserve">    </w:t>
      </w:r>
      <w:r>
        <w:rPr>
          <w:color w:val="7EC3E6"/>
        </w:rPr>
        <w:t>// float</w:t>
      </w:r>
      <w:r>
        <w:rPr>
          <w:color w:val="7EC3E6"/>
        </w:rPr>
        <w:br/>
        <w:t xml:space="preserve">    </w:t>
      </w:r>
      <w:r>
        <w:rPr>
          <w:color w:val="ED864A"/>
        </w:rPr>
        <w:t xml:space="preserve">val </w:t>
      </w:r>
      <w:r>
        <w:rPr>
          <w:color w:val="FFFFFF"/>
        </w:rPr>
        <w:t xml:space="preserve">float </w:t>
      </w:r>
      <w:r>
        <w:rPr>
          <w:color w:val="EBEBEB"/>
        </w:rPr>
        <w:t xml:space="preserve">= </w:t>
      </w:r>
      <w:r>
        <w:rPr>
          <w:b/>
          <w:bCs/>
          <w:color w:val="33CCFF"/>
        </w:rPr>
        <w:t>1.1f</w:t>
      </w:r>
      <w:r>
        <w:rPr>
          <w:b/>
          <w:bCs/>
          <w:color w:val="33CCFF"/>
        </w:rPr>
        <w:br/>
      </w:r>
      <w:r>
        <w:rPr>
          <w:b/>
          <w:bCs/>
          <w:color w:val="33CCFF"/>
        </w:rPr>
        <w:lastRenderedPageBreak/>
        <w:br/>
        <w:t xml:space="preserve">    </w:t>
      </w:r>
      <w:r>
        <w:rPr>
          <w:color w:val="ED864A"/>
        </w:rPr>
        <w:t xml:space="preserve">val </w:t>
      </w:r>
      <w:r>
        <w:rPr>
          <w:color w:val="FFFFFF"/>
        </w:rPr>
        <w:t xml:space="preserve">primerValor </w:t>
      </w:r>
      <w:r>
        <w:rPr>
          <w:color w:val="EBEBEB"/>
        </w:rPr>
        <w:t xml:space="preserve">= </w:t>
      </w:r>
      <w:r>
        <w:rPr>
          <w:b/>
          <w:bCs/>
          <w:color w:val="33CCFF"/>
        </w:rPr>
        <w:t>30</w:t>
      </w:r>
      <w:r>
        <w:rPr>
          <w:b/>
          <w:bCs/>
          <w:color w:val="33CCFF"/>
        </w:rPr>
        <w:br/>
        <w:t xml:space="preserve">    </w:t>
      </w:r>
      <w:r>
        <w:rPr>
          <w:color w:val="7EC3E6"/>
        </w:rPr>
        <w:t>// el punto. le da superpoderes que peudes ver y hacer lo que necesite</w:t>
      </w:r>
      <w:r>
        <w:rPr>
          <w:color w:val="7EC3E6"/>
        </w:rPr>
        <w:br/>
        <w:t xml:space="preserve">    //primerValor.and()</w:t>
      </w:r>
      <w:r>
        <w:rPr>
          <w:color w:val="7EC3E6"/>
        </w:rPr>
        <w:br/>
        <w:t xml:space="preserve">    </w:t>
      </w:r>
      <w:r>
        <w:rPr>
          <w:color w:val="ED864A"/>
        </w:rPr>
        <w:t xml:space="preserve">val </w:t>
      </w:r>
      <w:r>
        <w:rPr>
          <w:color w:val="FFFFFF"/>
        </w:rPr>
        <w:t xml:space="preserve">segundoValor </w:t>
      </w:r>
      <w:r>
        <w:rPr>
          <w:color w:val="EBEBEB"/>
        </w:rPr>
        <w:t xml:space="preserve">= </w:t>
      </w:r>
      <w:r>
        <w:rPr>
          <w:b/>
          <w:bCs/>
          <w:color w:val="33CCFF"/>
        </w:rPr>
        <w:t>10</w:t>
      </w:r>
      <w:r>
        <w:rPr>
          <w:b/>
          <w:bCs/>
          <w:color w:val="33CCFF"/>
        </w:rPr>
        <w:br/>
        <w:t xml:space="preserve">    </w:t>
      </w:r>
      <w:r>
        <w:rPr>
          <w:color w:val="ED864A"/>
        </w:rPr>
        <w:t xml:space="preserve">val </w:t>
      </w:r>
      <w:r>
        <w:rPr>
          <w:color w:val="FFFFFF"/>
        </w:rPr>
        <w:t xml:space="preserve">tercerValor </w:t>
      </w:r>
      <w:r>
        <w:rPr>
          <w:color w:val="EBEBEB"/>
        </w:rPr>
        <w:t xml:space="preserve">= </w:t>
      </w:r>
      <w:r>
        <w:rPr>
          <w:color w:val="FFFFFF"/>
        </w:rPr>
        <w:t>primerValor</w:t>
      </w:r>
      <w:r>
        <w:rPr>
          <w:color w:val="EBEBEB"/>
        </w:rPr>
        <w:t>.minus(</w:t>
      </w:r>
      <w:r>
        <w:rPr>
          <w:color w:val="FFFFFF"/>
        </w:rPr>
        <w:t>segundoValor</w:t>
      </w:r>
      <w:r>
        <w:rPr>
          <w:color w:val="EBEBEB"/>
        </w:rPr>
        <w:t>)</w:t>
      </w:r>
      <w:r>
        <w:rPr>
          <w:color w:val="EBEBEB"/>
        </w:rPr>
        <w:br/>
        <w:t xml:space="preserve">    </w:t>
      </w:r>
      <w:r>
        <w:rPr>
          <w:i/>
          <w:iCs/>
          <w:color w:val="EBEBEB"/>
        </w:rPr>
        <w:t>println</w:t>
      </w:r>
      <w:r>
        <w:rPr>
          <w:color w:val="EBEBEB"/>
        </w:rPr>
        <w:t>(</w:t>
      </w:r>
      <w:r>
        <w:rPr>
          <w:color w:val="FFFFFF"/>
        </w:rPr>
        <w:t>tercerValor</w:t>
      </w:r>
      <w:r>
        <w:rPr>
          <w:color w:val="EBEBEB"/>
        </w:rPr>
        <w:t>)</w:t>
      </w:r>
      <w:r>
        <w:rPr>
          <w:color w:val="EBEBEB"/>
        </w:rPr>
        <w:br/>
        <w:t xml:space="preserve">    </w:t>
      </w:r>
      <w:r>
        <w:rPr>
          <w:color w:val="ED864A"/>
        </w:rPr>
        <w:t xml:space="preserve">val </w:t>
      </w:r>
      <w:r>
        <w:rPr>
          <w:color w:val="FFFFFF"/>
        </w:rPr>
        <w:t xml:space="preserve">tercerValor2 </w:t>
      </w:r>
      <w:r>
        <w:rPr>
          <w:color w:val="EBEBEB"/>
        </w:rPr>
        <w:t xml:space="preserve">= </w:t>
      </w:r>
      <w:r>
        <w:rPr>
          <w:color w:val="FFFFFF"/>
        </w:rPr>
        <w:t xml:space="preserve">primerValor </w:t>
      </w:r>
      <w:r>
        <w:rPr>
          <w:color w:val="EBEBEB"/>
        </w:rPr>
        <w:t xml:space="preserve">- </w:t>
      </w:r>
      <w:r>
        <w:rPr>
          <w:color w:val="FFFFFF"/>
        </w:rPr>
        <w:t>segundoValor</w:t>
      </w:r>
      <w:r>
        <w:rPr>
          <w:color w:val="FFFFFF"/>
        </w:rPr>
        <w:br/>
        <w:t xml:space="preserve">    </w:t>
      </w:r>
      <w:r>
        <w:rPr>
          <w:i/>
          <w:iCs/>
          <w:color w:val="EBEBEB"/>
        </w:rPr>
        <w:t>println</w:t>
      </w:r>
      <w:r>
        <w:rPr>
          <w:color w:val="EBEBEB"/>
        </w:rPr>
        <w:t>(</w:t>
      </w:r>
      <w:r>
        <w:rPr>
          <w:color w:val="FFFFFF"/>
        </w:rPr>
        <w:t>tercerValor2</w:t>
      </w:r>
      <w:r>
        <w:rPr>
          <w:color w:val="EBEBEB"/>
        </w:rPr>
        <w:t>)</w:t>
      </w:r>
      <w:r>
        <w:rPr>
          <w:color w:val="EBEBEB"/>
        </w:rPr>
        <w:br/>
      </w:r>
      <w:r>
        <w:rPr>
          <w:color w:val="EBEBEB"/>
        </w:rPr>
        <w:br/>
        <w:t xml:space="preserve">    </w:t>
      </w:r>
      <w:r>
        <w:rPr>
          <w:color w:val="ED864A"/>
        </w:rPr>
        <w:t xml:space="preserve">val </w:t>
      </w:r>
      <w:r>
        <w:rPr>
          <w:color w:val="FFFFFF"/>
        </w:rPr>
        <w:t xml:space="preserve">apellido </w:t>
      </w:r>
      <w:r>
        <w:rPr>
          <w:color w:val="EBEBEB"/>
        </w:rPr>
        <w:t xml:space="preserve">= </w:t>
      </w:r>
      <w:r>
        <w:rPr>
          <w:color w:val="54B33E"/>
        </w:rPr>
        <w:t>"ricaurte"</w:t>
      </w:r>
      <w:r>
        <w:rPr>
          <w:color w:val="54B33E"/>
        </w:rPr>
        <w:br/>
        <w:t xml:space="preserve">    </w:t>
      </w:r>
      <w:r>
        <w:rPr>
          <w:color w:val="ED864A"/>
        </w:rPr>
        <w:t xml:space="preserve">val </w:t>
      </w:r>
      <w:r>
        <w:rPr>
          <w:color w:val="FFFFFF"/>
        </w:rPr>
        <w:t xml:space="preserve">sebas </w:t>
      </w:r>
      <w:r>
        <w:rPr>
          <w:color w:val="EBEBEB"/>
        </w:rPr>
        <w:t xml:space="preserve">= </w:t>
      </w:r>
      <w:r>
        <w:rPr>
          <w:color w:val="54B33E"/>
        </w:rPr>
        <w:t>"sebas"</w:t>
      </w:r>
      <w:r>
        <w:rPr>
          <w:color w:val="54B33E"/>
        </w:rPr>
        <w:br/>
        <w:t xml:space="preserve">    </w:t>
      </w:r>
      <w:r>
        <w:rPr>
          <w:color w:val="7EC3E6"/>
        </w:rPr>
        <w:t>//val nombreCompreto = giuseppe + " " + apellido</w:t>
      </w:r>
      <w:r>
        <w:rPr>
          <w:color w:val="7EC3E6"/>
        </w:rPr>
        <w:br/>
        <w:t xml:space="preserve">    </w:t>
      </w:r>
      <w:r>
        <w:rPr>
          <w:color w:val="ED864A"/>
        </w:rPr>
        <w:t xml:space="preserve">val </w:t>
      </w:r>
      <w:r>
        <w:rPr>
          <w:color w:val="FFFFFF"/>
        </w:rPr>
        <w:t xml:space="preserve">nombreCompreto </w:t>
      </w:r>
      <w:r>
        <w:rPr>
          <w:color w:val="EBEBEB"/>
        </w:rPr>
        <w:t xml:space="preserve">= </w:t>
      </w:r>
      <w:r>
        <w:rPr>
          <w:color w:val="54B33E"/>
        </w:rPr>
        <w:t>"</w:t>
      </w:r>
      <w:r>
        <w:rPr>
          <w:color w:val="ED864A"/>
        </w:rPr>
        <w:t>$</w:t>
      </w:r>
      <w:r>
        <w:rPr>
          <w:color w:val="FFFFFF"/>
        </w:rPr>
        <w:t xml:space="preserve">sebas </w:t>
      </w:r>
      <w:r>
        <w:rPr>
          <w:color w:val="ED864A"/>
        </w:rPr>
        <w:t>$</w:t>
      </w:r>
      <w:r>
        <w:rPr>
          <w:color w:val="FFFFFF"/>
        </w:rPr>
        <w:t>apellido</w:t>
      </w:r>
      <w:r>
        <w:rPr>
          <w:color w:val="54B33E"/>
        </w:rPr>
        <w:t>"</w:t>
      </w:r>
      <w:r>
        <w:rPr>
          <w:color w:val="54B33E"/>
        </w:rPr>
        <w:br/>
        <w:t xml:space="preserve">    </w:t>
      </w:r>
      <w:r>
        <w:rPr>
          <w:i/>
          <w:iCs/>
          <w:color w:val="EBEBEB"/>
        </w:rPr>
        <w:t>println</w:t>
      </w:r>
      <w:r>
        <w:rPr>
          <w:color w:val="EBEBEB"/>
        </w:rPr>
        <w:t>(</w:t>
      </w:r>
      <w:r>
        <w:rPr>
          <w:color w:val="FFFFFF"/>
        </w:rPr>
        <w:t>nombreCompreto</w:t>
      </w:r>
      <w:r>
        <w:rPr>
          <w:color w:val="EBEBEB"/>
        </w:rPr>
        <w:t>)</w:t>
      </w:r>
      <w:r>
        <w:rPr>
          <w:color w:val="EBEBEB"/>
        </w:rPr>
        <w:br/>
        <w:t xml:space="preserve">    </w:t>
      </w:r>
      <w:r>
        <w:rPr>
          <w:color w:val="ED864A"/>
        </w:rPr>
        <w:t xml:space="preserve">val </w:t>
      </w:r>
      <w:r>
        <w:rPr>
          <w:color w:val="FFFFFF"/>
        </w:rPr>
        <w:t xml:space="preserve">nombreCompleto2 </w:t>
      </w:r>
      <w:r>
        <w:rPr>
          <w:color w:val="EBEBEB"/>
        </w:rPr>
        <w:t xml:space="preserve">= </w:t>
      </w:r>
      <w:r>
        <w:rPr>
          <w:color w:val="54B33E"/>
        </w:rPr>
        <w:t xml:space="preserve">"Mi nombre es </w:t>
      </w:r>
      <w:r>
        <w:rPr>
          <w:color w:val="ED864A"/>
        </w:rPr>
        <w:t>$</w:t>
      </w:r>
      <w:r>
        <w:rPr>
          <w:color w:val="FFFFFF"/>
        </w:rPr>
        <w:t xml:space="preserve">sebas </w:t>
      </w:r>
      <w:r>
        <w:rPr>
          <w:color w:val="ED864A"/>
        </w:rPr>
        <w:t>$</w:t>
      </w:r>
      <w:r>
        <w:rPr>
          <w:color w:val="FFFFFF"/>
        </w:rPr>
        <w:t xml:space="preserve">apellido </w:t>
      </w:r>
      <w:r>
        <w:rPr>
          <w:color w:val="54B33E"/>
        </w:rPr>
        <w:t>"</w:t>
      </w:r>
      <w:r>
        <w:rPr>
          <w:color w:val="54B33E"/>
        </w:rPr>
        <w:br/>
        <w:t xml:space="preserve">    </w:t>
      </w:r>
      <w:r>
        <w:rPr>
          <w:i/>
          <w:iCs/>
          <w:color w:val="EBEBEB"/>
        </w:rPr>
        <w:t>println</w:t>
      </w:r>
      <w:r>
        <w:rPr>
          <w:color w:val="EBEBEB"/>
        </w:rPr>
        <w:t>(</w:t>
      </w:r>
      <w:r>
        <w:rPr>
          <w:color w:val="FFFFFF"/>
        </w:rPr>
        <w:t>nombreCompleto2</w:t>
      </w:r>
      <w:r>
        <w:rPr>
          <w:color w:val="EBEBEB"/>
        </w:rPr>
        <w:t>)</w:t>
      </w:r>
      <w:r>
        <w:rPr>
          <w:color w:val="EBEBEB"/>
        </w:rPr>
        <w:br/>
      </w:r>
      <w:r>
        <w:rPr>
          <w:color w:val="EBEBEB"/>
        </w:rPr>
        <w:br/>
        <w:t>}</w:t>
      </w:r>
    </w:p>
    <w:p w14:paraId="40666C41" w14:textId="080D888B" w:rsidR="00B96C45" w:rsidRDefault="00B96C45" w:rsidP="00B96C45">
      <w:pPr>
        <w:spacing w:after="0" w:line="240" w:lineRule="auto"/>
      </w:pPr>
    </w:p>
    <w:p w14:paraId="00C2A31D" w14:textId="77777777" w:rsidR="0072480F" w:rsidRDefault="0072480F" w:rsidP="0072480F">
      <w:pPr>
        <w:spacing w:after="0" w:line="240" w:lineRule="auto"/>
      </w:pPr>
      <w:r>
        <w:t>20</w:t>
      </w:r>
    </w:p>
    <w:p w14:paraId="45F833E0" w14:textId="77777777" w:rsidR="0072480F" w:rsidRDefault="0072480F" w:rsidP="0072480F">
      <w:pPr>
        <w:spacing w:after="0" w:line="240" w:lineRule="auto"/>
      </w:pPr>
      <w:r>
        <w:t>20</w:t>
      </w:r>
    </w:p>
    <w:p w14:paraId="5DEAF5E3" w14:textId="77777777" w:rsidR="0072480F" w:rsidRDefault="0072480F" w:rsidP="0072480F">
      <w:pPr>
        <w:spacing w:after="0" w:line="240" w:lineRule="auto"/>
      </w:pPr>
      <w:r>
        <w:t>sebas ricaurte</w:t>
      </w:r>
    </w:p>
    <w:p w14:paraId="0A3BEDE1" w14:textId="5E491913" w:rsidR="0072480F" w:rsidRDefault="0072480F" w:rsidP="0072480F">
      <w:pPr>
        <w:spacing w:after="0" w:line="240" w:lineRule="auto"/>
      </w:pPr>
      <w:r>
        <w:t xml:space="preserve">Mi nombre es sebas </w:t>
      </w:r>
      <w:r w:rsidR="005D43D9">
        <w:t>Ricaurte</w:t>
      </w:r>
    </w:p>
    <w:p w14:paraId="5BBB0014" w14:textId="3553D9A6" w:rsidR="005D43D9" w:rsidRDefault="005D43D9" w:rsidP="0072480F">
      <w:pPr>
        <w:spacing w:after="0" w:line="240" w:lineRule="auto"/>
      </w:pPr>
    </w:p>
    <w:p w14:paraId="60A4DD00" w14:textId="77777777" w:rsidR="005D43D9" w:rsidRDefault="005D43D9" w:rsidP="005D43D9">
      <w:pPr>
        <w:pStyle w:val="Ttulo1"/>
        <w:shd w:val="clear" w:color="auto" w:fill="121F3D"/>
        <w:spacing w:before="161" w:beforeAutospacing="0" w:after="161" w:afterAutospacing="0"/>
        <w:rPr>
          <w:rFonts w:ascii="Roboto" w:hAnsi="Roboto"/>
          <w:color w:val="EFF3F8"/>
        </w:rPr>
      </w:pPr>
      <w:r>
        <w:rPr>
          <w:rFonts w:ascii="Roboto" w:hAnsi="Roboto"/>
          <w:color w:val="EFF3F8"/>
        </w:rPr>
        <w:t>Modificadores y tipos de datos en Kotlin</w:t>
      </w:r>
    </w:p>
    <w:p w14:paraId="3B0E2C97" w14:textId="77777777" w:rsidR="005D43D9" w:rsidRDefault="005D43D9" w:rsidP="005D43D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¿Qué es un dato primitivo</w:t>
      </w:r>
      <w:r>
        <w:rPr>
          <w:rFonts w:ascii="Roboto" w:hAnsi="Roboto"/>
          <w:color w:val="EFF3F8"/>
          <w:sz w:val="21"/>
          <w:szCs w:val="21"/>
        </w:rPr>
        <w:br/>
        <w:t>Tipos de datos originales de un lenguaje de programación. En Kotlin lo son los enteros, booleanos y cadenas de texto</w:t>
      </w:r>
    </w:p>
    <w:p w14:paraId="29D16B28" w14:textId="77777777" w:rsidR="005D43D9" w:rsidRDefault="005D43D9" w:rsidP="005D43D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¿Qué es un objeto</w:t>
      </w:r>
      <w:r>
        <w:rPr>
          <w:rFonts w:ascii="Roboto" w:hAnsi="Roboto"/>
          <w:color w:val="EFF3F8"/>
          <w:sz w:val="21"/>
          <w:szCs w:val="21"/>
        </w:rPr>
        <w:br/>
        <w:t>Es una combinación de variables, funciones y otros objetos.</w:t>
      </w:r>
      <w:r>
        <w:rPr>
          <w:rFonts w:ascii="Roboto" w:hAnsi="Roboto"/>
          <w:color w:val="EFF3F8"/>
          <w:sz w:val="21"/>
          <w:szCs w:val="21"/>
        </w:rPr>
        <w:br/>
        <w:t>En Kotlin todo es un objeto, se convierten los datos primitivos a un objeto para obtener algunas ventajas como:</w:t>
      </w:r>
    </w:p>
    <w:p w14:paraId="6208B040" w14:textId="77777777" w:rsidR="005D43D9" w:rsidRDefault="005D43D9" w:rsidP="005D43D9">
      <w:pPr>
        <w:pStyle w:val="NormalWeb"/>
        <w:numPr>
          <w:ilvl w:val="0"/>
          <w:numId w:val="1"/>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Crear funciones especificas para el objeto que ayuden a no reescribir el código</w:t>
      </w:r>
    </w:p>
    <w:p w14:paraId="025E7579" w14:textId="77777777" w:rsidR="005D43D9" w:rsidRDefault="005D43D9" w:rsidP="005D43D9">
      <w:pPr>
        <w:pStyle w:val="NormalWeb"/>
        <w:numPr>
          <w:ilvl w:val="0"/>
          <w:numId w:val="1"/>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Sobrescribir operadores como la suma o multiplicación</w:t>
      </w:r>
    </w:p>
    <w:p w14:paraId="6CD196C9" w14:textId="64A3A558" w:rsidR="005D43D9" w:rsidRDefault="005D43D9" w:rsidP="0072480F">
      <w:pPr>
        <w:spacing w:after="0" w:line="240" w:lineRule="auto"/>
      </w:pPr>
    </w:p>
    <w:p w14:paraId="750B061F" w14:textId="09EB13A5" w:rsidR="005D43D9" w:rsidRDefault="005D43D9" w:rsidP="0072480F">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Cuando queremos entender los tipos de datos “Nulos” este meme me ayudo a comprenderlo un poco mejor, igual cuando hablamos de un tipo “undefined”.</w:t>
      </w:r>
    </w:p>
    <w:p w14:paraId="1A5D6282" w14:textId="0B98DD3A" w:rsidR="005D43D9" w:rsidRDefault="005D43D9" w:rsidP="0072480F">
      <w:pPr>
        <w:spacing w:after="0" w:line="240" w:lineRule="auto"/>
        <w:rPr>
          <w:rFonts w:ascii="Roboto" w:hAnsi="Roboto"/>
          <w:color w:val="EFF3F8"/>
          <w:sz w:val="21"/>
          <w:szCs w:val="21"/>
          <w:shd w:val="clear" w:color="auto" w:fill="24385B"/>
        </w:rPr>
      </w:pPr>
    </w:p>
    <w:p w14:paraId="026BB3A8" w14:textId="179B1491" w:rsidR="005D43D9" w:rsidRDefault="005D43D9" w:rsidP="0072480F">
      <w:pPr>
        <w:spacing w:after="0" w:line="240" w:lineRule="auto"/>
      </w:pPr>
      <w:r>
        <w:rPr>
          <w:noProof/>
        </w:rPr>
        <w:drawing>
          <wp:inline distT="0" distB="0" distL="0" distR="0" wp14:anchorId="50458FB9" wp14:editId="5A2B9064">
            <wp:extent cx="2146300" cy="1609846"/>
            <wp:effectExtent l="0" t="0" r="635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5064" cy="1616419"/>
                    </a:xfrm>
                    <a:prstGeom prst="rect">
                      <a:avLst/>
                    </a:prstGeom>
                    <a:noFill/>
                    <a:ln>
                      <a:noFill/>
                    </a:ln>
                  </pic:spPr>
                </pic:pic>
              </a:graphicData>
            </a:graphic>
          </wp:inline>
        </w:drawing>
      </w:r>
    </w:p>
    <w:p w14:paraId="563134D8" w14:textId="77777777" w:rsidR="00112380" w:rsidRDefault="00112380" w:rsidP="00112380">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Operaciones con los tipos de datos en Kotlin</w:t>
      </w:r>
    </w:p>
    <w:p w14:paraId="767DC731"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En </w:t>
      </w:r>
      <w:r>
        <w:rPr>
          <w:rStyle w:val="Textoennegrita"/>
          <w:rFonts w:ascii="Roboto" w:hAnsi="Roboto"/>
          <w:color w:val="EFF3F8"/>
          <w:sz w:val="27"/>
          <w:szCs w:val="27"/>
        </w:rPr>
        <w:t>Kotlin</w:t>
      </w:r>
      <w:r>
        <w:rPr>
          <w:rFonts w:ascii="Roboto" w:hAnsi="Roboto"/>
          <w:color w:val="EFF3F8"/>
          <w:sz w:val="27"/>
          <w:szCs w:val="27"/>
        </w:rPr>
        <w:t> las operaciones son traducidas a funciones interiormente por el compilador. La operación </w:t>
      </w:r>
      <w:r>
        <w:rPr>
          <w:rStyle w:val="CdigoHTML"/>
          <w:color w:val="EFF3F8"/>
          <w:sz w:val="27"/>
          <w:szCs w:val="27"/>
        </w:rPr>
        <w:t>val tercerValor = primerValor + segundoValor</w:t>
      </w:r>
      <w:r>
        <w:rPr>
          <w:rFonts w:ascii="Roboto" w:hAnsi="Roboto"/>
          <w:color w:val="EFF3F8"/>
          <w:sz w:val="27"/>
          <w:szCs w:val="27"/>
        </w:rPr>
        <w:t> es lo mismo que decir </w:t>
      </w:r>
      <w:r>
        <w:rPr>
          <w:rStyle w:val="CdigoHTML"/>
          <w:color w:val="EFF3F8"/>
          <w:sz w:val="27"/>
          <w:szCs w:val="27"/>
        </w:rPr>
        <w:t>tercerValor = primerValor.plus(segundoValor)</w:t>
      </w:r>
      <w:r>
        <w:rPr>
          <w:rFonts w:ascii="Roboto" w:hAnsi="Roboto"/>
          <w:color w:val="EFF3F8"/>
          <w:sz w:val="27"/>
          <w:szCs w:val="27"/>
        </w:rPr>
        <w:t>.</w:t>
      </w:r>
    </w:p>
    <w:p w14:paraId="524F9571"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En la siguiente tabla te voy a dejar las operaciones que vas a poder realizar con los distintos tipos de datos y si te encuentras con alguno que no permita realizar esa operación puedes crearla por tu cuenta. Recuerda que </w:t>
      </w:r>
      <w:r>
        <w:rPr>
          <w:rStyle w:val="Textoennegrita"/>
          <w:rFonts w:ascii="Roboto" w:hAnsi="Roboto"/>
          <w:color w:val="EFF3F8"/>
          <w:sz w:val="27"/>
          <w:szCs w:val="27"/>
        </w:rPr>
        <w:t>Kotlin</w:t>
      </w:r>
      <w:r>
        <w:rPr>
          <w:rFonts w:ascii="Roboto" w:hAnsi="Roboto"/>
          <w:color w:val="EFF3F8"/>
          <w:sz w:val="27"/>
          <w:szCs w:val="27"/>
        </w:rPr>
        <w:t> te permite extender el lenguaje para aprovechar estas funcionalidades.</w:t>
      </w:r>
    </w:p>
    <w:p w14:paraId="5224E698" w14:textId="77777777" w:rsidR="00112380" w:rsidRDefault="00112380" w:rsidP="00112380">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Operaciones más utilizadas</w:t>
      </w:r>
    </w:p>
    <w:tbl>
      <w:tblPr>
        <w:tblW w:w="0" w:type="auto"/>
        <w:shd w:val="clear" w:color="auto" w:fill="121F3D"/>
        <w:tblCellMar>
          <w:top w:w="15" w:type="dxa"/>
          <w:left w:w="15" w:type="dxa"/>
          <w:bottom w:w="15" w:type="dxa"/>
          <w:right w:w="15" w:type="dxa"/>
        </w:tblCellMar>
        <w:tblLook w:val="04A0" w:firstRow="1" w:lastRow="0" w:firstColumn="1" w:lastColumn="0" w:noHBand="0" w:noVBand="1"/>
      </w:tblPr>
      <w:tblGrid>
        <w:gridCol w:w="1680"/>
        <w:gridCol w:w="1569"/>
        <w:gridCol w:w="5573"/>
      </w:tblGrid>
      <w:tr w:rsidR="00112380" w14:paraId="756FD978" w14:textId="77777777" w:rsidTr="00112380">
        <w:trPr>
          <w:tblHeader/>
        </w:trPr>
        <w:tc>
          <w:tcPr>
            <w:tcW w:w="0" w:type="auto"/>
            <w:tcBorders>
              <w:top w:val="single" w:sz="6" w:space="0" w:color="24385B"/>
              <w:left w:val="single" w:sz="6" w:space="0" w:color="24385B"/>
              <w:bottom w:val="single" w:sz="24" w:space="0" w:color="24385B"/>
              <w:right w:val="single" w:sz="6" w:space="0" w:color="24385B"/>
            </w:tcBorders>
            <w:shd w:val="clear" w:color="auto" w:fill="121F3D"/>
            <w:tcMar>
              <w:top w:w="240" w:type="dxa"/>
              <w:left w:w="240" w:type="dxa"/>
              <w:bottom w:w="240" w:type="dxa"/>
              <w:right w:w="240" w:type="dxa"/>
            </w:tcMar>
            <w:vAlign w:val="center"/>
            <w:hideMark/>
          </w:tcPr>
          <w:p w14:paraId="6CAF2730" w14:textId="77777777" w:rsidR="00112380" w:rsidRDefault="00112380">
            <w:pPr>
              <w:jc w:val="center"/>
              <w:rPr>
                <w:rFonts w:ascii="Roboto" w:hAnsi="Roboto"/>
                <w:b/>
                <w:bCs/>
                <w:color w:val="EFF3F8"/>
                <w:sz w:val="27"/>
                <w:szCs w:val="27"/>
              </w:rPr>
            </w:pPr>
            <w:r>
              <w:rPr>
                <w:rFonts w:ascii="Roboto" w:hAnsi="Roboto"/>
                <w:b/>
                <w:bCs/>
                <w:color w:val="EFF3F8"/>
                <w:sz w:val="27"/>
                <w:szCs w:val="27"/>
              </w:rPr>
              <w:t>Expresión</w:t>
            </w:r>
          </w:p>
        </w:tc>
        <w:tc>
          <w:tcPr>
            <w:tcW w:w="0" w:type="auto"/>
            <w:tcBorders>
              <w:top w:val="single" w:sz="6" w:space="0" w:color="24385B"/>
              <w:left w:val="single" w:sz="6" w:space="0" w:color="24385B"/>
              <w:bottom w:val="single" w:sz="24" w:space="0" w:color="24385B"/>
              <w:right w:val="single" w:sz="6" w:space="0" w:color="24385B"/>
            </w:tcBorders>
            <w:shd w:val="clear" w:color="auto" w:fill="121F3D"/>
            <w:tcMar>
              <w:top w:w="240" w:type="dxa"/>
              <w:left w:w="240" w:type="dxa"/>
              <w:bottom w:w="240" w:type="dxa"/>
              <w:right w:w="240" w:type="dxa"/>
            </w:tcMar>
            <w:vAlign w:val="center"/>
            <w:hideMark/>
          </w:tcPr>
          <w:p w14:paraId="167F51B4" w14:textId="77777777" w:rsidR="00112380" w:rsidRDefault="00112380">
            <w:pPr>
              <w:jc w:val="center"/>
              <w:rPr>
                <w:rFonts w:ascii="Roboto" w:hAnsi="Roboto"/>
                <w:b/>
                <w:bCs/>
                <w:color w:val="EFF3F8"/>
                <w:sz w:val="27"/>
                <w:szCs w:val="27"/>
              </w:rPr>
            </w:pPr>
            <w:r>
              <w:rPr>
                <w:rFonts w:ascii="Roboto" w:hAnsi="Roboto"/>
                <w:b/>
                <w:bCs/>
                <w:color w:val="EFF3F8"/>
                <w:sz w:val="27"/>
                <w:szCs w:val="27"/>
              </w:rPr>
              <w:t>Función</w:t>
            </w:r>
          </w:p>
        </w:tc>
        <w:tc>
          <w:tcPr>
            <w:tcW w:w="0" w:type="auto"/>
            <w:tcBorders>
              <w:top w:val="single" w:sz="6" w:space="0" w:color="24385B"/>
              <w:left w:val="single" w:sz="6" w:space="0" w:color="24385B"/>
              <w:bottom w:val="single" w:sz="24" w:space="0" w:color="24385B"/>
              <w:right w:val="single" w:sz="6" w:space="0" w:color="24385B"/>
            </w:tcBorders>
            <w:shd w:val="clear" w:color="auto" w:fill="121F3D"/>
            <w:tcMar>
              <w:top w:w="240" w:type="dxa"/>
              <w:left w:w="240" w:type="dxa"/>
              <w:bottom w:w="240" w:type="dxa"/>
              <w:right w:w="240" w:type="dxa"/>
            </w:tcMar>
            <w:vAlign w:val="center"/>
            <w:hideMark/>
          </w:tcPr>
          <w:p w14:paraId="2D6E2435" w14:textId="77777777" w:rsidR="00112380" w:rsidRDefault="00112380">
            <w:pPr>
              <w:jc w:val="center"/>
              <w:rPr>
                <w:rFonts w:ascii="Roboto" w:hAnsi="Roboto"/>
                <w:b/>
                <w:bCs/>
                <w:color w:val="EFF3F8"/>
                <w:sz w:val="27"/>
                <w:szCs w:val="27"/>
              </w:rPr>
            </w:pPr>
            <w:r>
              <w:rPr>
                <w:rFonts w:ascii="Roboto" w:hAnsi="Roboto"/>
                <w:b/>
                <w:bCs/>
                <w:color w:val="EFF3F8"/>
                <w:sz w:val="27"/>
                <w:szCs w:val="27"/>
              </w:rPr>
              <w:t>Operator Fun</w:t>
            </w:r>
          </w:p>
        </w:tc>
      </w:tr>
      <w:tr w:rsidR="00112380" w:rsidRPr="0063184F" w14:paraId="2F936A82"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5EF6D717"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EA668FE"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1116B7BC"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plus(other: Int): Int</w:t>
            </w:r>
          </w:p>
        </w:tc>
      </w:tr>
      <w:tr w:rsidR="00112380" w:rsidRPr="0063184F" w14:paraId="7CD7BFD5"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569D471"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0807DD61"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0C47C0D"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minus(other: Int): Int</w:t>
            </w:r>
          </w:p>
        </w:tc>
      </w:tr>
      <w:tr w:rsidR="00112380" w:rsidRPr="0063184F" w14:paraId="335B4C70"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BE748A9"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2DB6604"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65E59393"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times(other: Int): Int</w:t>
            </w:r>
          </w:p>
        </w:tc>
      </w:tr>
      <w:tr w:rsidR="00112380" w:rsidRPr="0063184F" w14:paraId="31DA57FB"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50903CF4"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87F356E" w14:textId="77777777" w:rsidR="00112380" w:rsidRDefault="00112380">
            <w:pPr>
              <w:rPr>
                <w:rFonts w:ascii="Roboto" w:hAnsi="Roboto"/>
                <w:color w:val="EFF3F8"/>
                <w:sz w:val="27"/>
                <w:szCs w:val="27"/>
              </w:rPr>
            </w:pPr>
            <w:r>
              <w:rPr>
                <w:rFonts w:ascii="Roboto" w:hAnsi="Roboto"/>
                <w:color w:val="EFF3F8"/>
                <w:sz w:val="27"/>
                <w:szCs w:val="27"/>
              </w:rPr>
              <w:t>a = 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5331A02A"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div(other: Int): Int</w:t>
            </w:r>
          </w:p>
        </w:tc>
      </w:tr>
      <w:tr w:rsidR="00112380" w:rsidRPr="0063184F" w14:paraId="3347C819"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206E012A"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72F7EF3"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4261030"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rem(other: Int): Int</w:t>
            </w:r>
          </w:p>
        </w:tc>
      </w:tr>
      <w:tr w:rsidR="00112380" w:rsidRPr="0063184F" w14:paraId="7AC08632"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63D42592" w14:textId="77777777" w:rsidR="00112380" w:rsidRDefault="00112380">
            <w:pPr>
              <w:rPr>
                <w:rFonts w:ascii="Roboto" w:hAnsi="Roboto"/>
                <w:color w:val="EFF3F8"/>
                <w:sz w:val="27"/>
                <w:szCs w:val="27"/>
              </w:rPr>
            </w:pPr>
            <w:r>
              <w:rPr>
                <w:rFonts w:ascii="Roboto" w:hAnsi="Roboto"/>
                <w:color w:val="EFF3F8"/>
                <w:sz w:val="27"/>
                <w:szCs w:val="27"/>
              </w:rPr>
              <w:t>a++</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5CB23E9C" w14:textId="77777777" w:rsidR="00112380" w:rsidRDefault="00112380">
            <w:pPr>
              <w:rPr>
                <w:rFonts w:ascii="Roboto" w:hAnsi="Roboto"/>
                <w:color w:val="EFF3F8"/>
                <w:sz w:val="27"/>
                <w:szCs w:val="27"/>
              </w:rPr>
            </w:pPr>
            <w:r>
              <w:rPr>
                <w:rFonts w:ascii="Roboto" w:hAnsi="Roboto"/>
                <w:color w:val="EFF3F8"/>
                <w:sz w:val="27"/>
                <w:szCs w:val="27"/>
              </w:rPr>
              <w:t>c = a++</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D18C814"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inc(): Int</w:t>
            </w:r>
          </w:p>
        </w:tc>
      </w:tr>
      <w:tr w:rsidR="00112380" w:rsidRPr="0063184F" w14:paraId="23959BC4"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46E931B0" w14:textId="77777777" w:rsidR="00112380" w:rsidRDefault="00112380">
            <w:pPr>
              <w:rPr>
                <w:rFonts w:ascii="Roboto" w:hAnsi="Roboto"/>
                <w:color w:val="EFF3F8"/>
                <w:sz w:val="27"/>
                <w:szCs w:val="27"/>
              </w:rPr>
            </w:pPr>
            <w:r>
              <w:rPr>
                <w:rFonts w:ascii="Roboto" w:hAnsi="Roboto"/>
                <w:color w:val="EFF3F8"/>
                <w:sz w:val="27"/>
                <w:szCs w:val="27"/>
              </w:rPr>
              <w:lastRenderedPageBreak/>
              <w:t>a–</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B23FAC9" w14:textId="77777777" w:rsidR="00112380" w:rsidRDefault="00112380">
            <w:pPr>
              <w:rPr>
                <w:rFonts w:ascii="Roboto" w:hAnsi="Roboto"/>
                <w:color w:val="EFF3F8"/>
                <w:sz w:val="27"/>
                <w:szCs w:val="27"/>
              </w:rPr>
            </w:pPr>
            <w:r>
              <w:rPr>
                <w:rFonts w:ascii="Roboto" w:hAnsi="Roboto"/>
                <w:color w:val="EFF3F8"/>
                <w:sz w:val="27"/>
                <w:szCs w:val="27"/>
              </w:rPr>
              <w:t>c = a–</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2E58E6A9"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operator fun dec(): Int</w:t>
            </w:r>
          </w:p>
        </w:tc>
      </w:tr>
      <w:tr w:rsidR="00112380" w:rsidRPr="0063184F" w14:paraId="3185F7B5"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D8574C9" w14:textId="77777777" w:rsidR="00112380" w:rsidRDefault="00112380">
            <w:pPr>
              <w:rPr>
                <w:rFonts w:ascii="Roboto" w:hAnsi="Roboto"/>
                <w:color w:val="EFF3F8"/>
                <w:sz w:val="27"/>
                <w:szCs w:val="27"/>
              </w:rPr>
            </w:pPr>
            <w:r>
              <w:rPr>
                <w:rFonts w:ascii="Roboto" w:hAnsi="Roboto"/>
                <w:color w:val="EFF3F8"/>
                <w:sz w:val="27"/>
                <w:szCs w:val="27"/>
              </w:rPr>
              <w:t>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3DE20E8" w14:textId="77777777" w:rsidR="00112380" w:rsidRDefault="00112380">
            <w:pPr>
              <w:rPr>
                <w:rFonts w:ascii="Roboto" w:hAnsi="Roboto"/>
                <w:color w:val="EFF3F8"/>
                <w:sz w:val="27"/>
                <w:szCs w:val="27"/>
              </w:rPr>
            </w:pPr>
            <w:r>
              <w:rPr>
                <w:rFonts w:ascii="Roboto" w:hAnsi="Roboto"/>
                <w:color w:val="EFF3F8"/>
                <w:sz w:val="27"/>
                <w:szCs w:val="27"/>
              </w:rPr>
              <w:t>c = 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3BA12E9C"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63184F" w14:paraId="08A60205"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B7C96D8" w14:textId="77777777" w:rsidR="00112380" w:rsidRDefault="00112380">
            <w:pPr>
              <w:rPr>
                <w:rFonts w:ascii="Roboto" w:hAnsi="Roboto"/>
                <w:color w:val="EFF3F8"/>
                <w:sz w:val="27"/>
                <w:szCs w:val="27"/>
              </w:rPr>
            </w:pPr>
            <w:r>
              <w:rPr>
                <w:rFonts w:ascii="Roboto" w:hAnsi="Roboto"/>
                <w:color w:val="EFF3F8"/>
                <w:sz w:val="27"/>
                <w:szCs w:val="27"/>
              </w:rPr>
              <w:t>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5B3D03B" w14:textId="77777777" w:rsidR="00112380" w:rsidRDefault="00112380">
            <w:pPr>
              <w:rPr>
                <w:rFonts w:ascii="Roboto" w:hAnsi="Roboto"/>
                <w:color w:val="EFF3F8"/>
                <w:sz w:val="27"/>
                <w:szCs w:val="27"/>
              </w:rPr>
            </w:pPr>
            <w:r>
              <w:rPr>
                <w:rFonts w:ascii="Roboto" w:hAnsi="Roboto"/>
                <w:color w:val="EFF3F8"/>
                <w:sz w:val="27"/>
                <w:szCs w:val="27"/>
              </w:rPr>
              <w:t>c = 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0E4859B4"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63184F" w14:paraId="029DD5AF"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63A8330F" w14:textId="77777777" w:rsidR="00112380" w:rsidRDefault="00112380">
            <w:pPr>
              <w:rPr>
                <w:rFonts w:ascii="Roboto" w:hAnsi="Roboto"/>
                <w:color w:val="EFF3F8"/>
                <w:sz w:val="27"/>
                <w:szCs w:val="27"/>
              </w:rPr>
            </w:pPr>
            <w:r>
              <w:rPr>
                <w:rFonts w:ascii="Roboto" w:hAnsi="Roboto"/>
                <w:color w:val="EFF3F8"/>
                <w:sz w:val="27"/>
                <w:szCs w:val="27"/>
              </w:rPr>
              <w:t>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46BBBDF6" w14:textId="77777777" w:rsidR="00112380" w:rsidRDefault="00112380">
            <w:pPr>
              <w:rPr>
                <w:rFonts w:ascii="Roboto" w:hAnsi="Roboto"/>
                <w:color w:val="EFF3F8"/>
                <w:sz w:val="27"/>
                <w:szCs w:val="27"/>
              </w:rPr>
            </w:pPr>
            <w:r>
              <w:rPr>
                <w:rFonts w:ascii="Roboto" w:hAnsi="Roboto"/>
                <w:color w:val="EFF3F8"/>
                <w:sz w:val="27"/>
                <w:szCs w:val="27"/>
              </w:rPr>
              <w:t>c = a &gt;=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2B735558"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63184F" w14:paraId="2C5F84F0"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7C1B3D56" w14:textId="77777777" w:rsidR="00112380" w:rsidRDefault="00112380">
            <w:pPr>
              <w:rPr>
                <w:rFonts w:ascii="Roboto" w:hAnsi="Roboto"/>
                <w:color w:val="EFF3F8"/>
                <w:sz w:val="27"/>
                <w:szCs w:val="27"/>
              </w:rPr>
            </w:pPr>
            <w:r>
              <w:rPr>
                <w:rFonts w:ascii="Roboto" w:hAnsi="Roboto"/>
                <w:color w:val="EFF3F8"/>
                <w:sz w:val="27"/>
                <w:szCs w:val="27"/>
              </w:rPr>
              <w:t>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3C0D173D" w14:textId="77777777" w:rsidR="00112380" w:rsidRDefault="00112380">
            <w:pPr>
              <w:rPr>
                <w:rFonts w:ascii="Roboto" w:hAnsi="Roboto"/>
                <w:color w:val="EFF3F8"/>
                <w:sz w:val="27"/>
                <w:szCs w:val="27"/>
              </w:rPr>
            </w:pPr>
            <w:r>
              <w:rPr>
                <w:rFonts w:ascii="Roboto" w:hAnsi="Roboto"/>
                <w:color w:val="EFF3F8"/>
                <w:sz w:val="27"/>
                <w:szCs w:val="27"/>
              </w:rPr>
              <w:t>c = a &lt;= b</w:t>
            </w:r>
          </w:p>
        </w:tc>
        <w:tc>
          <w:tcPr>
            <w:tcW w:w="0" w:type="auto"/>
            <w:tcBorders>
              <w:top w:val="single" w:sz="6" w:space="0" w:color="24385B"/>
              <w:left w:val="single" w:sz="6" w:space="0" w:color="24385B"/>
              <w:bottom w:val="single" w:sz="6" w:space="0" w:color="24385B"/>
              <w:right w:val="single" w:sz="6" w:space="0" w:color="24385B"/>
            </w:tcBorders>
            <w:shd w:val="clear" w:color="auto" w:fill="0C1633"/>
            <w:tcMar>
              <w:top w:w="240" w:type="dxa"/>
              <w:left w:w="240" w:type="dxa"/>
              <w:bottom w:w="240" w:type="dxa"/>
              <w:right w:w="240" w:type="dxa"/>
            </w:tcMar>
            <w:vAlign w:val="center"/>
            <w:hideMark/>
          </w:tcPr>
          <w:p w14:paraId="5D414777"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override operator fun compareTo(other: Int): Int</w:t>
            </w:r>
          </w:p>
        </w:tc>
      </w:tr>
      <w:tr w:rsidR="00112380" w:rsidRPr="0063184F" w14:paraId="00BE31E7" w14:textId="77777777" w:rsidTr="00112380">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677BA375" w14:textId="77777777" w:rsidR="00112380" w:rsidRDefault="00112380">
            <w:pPr>
              <w:rPr>
                <w:rFonts w:ascii="Roboto" w:hAnsi="Roboto"/>
                <w:color w:val="EFF3F8"/>
                <w:sz w:val="27"/>
                <w:szCs w:val="27"/>
              </w:rPr>
            </w:pPr>
            <w:r>
              <w:rPr>
                <w:rFonts w:ascii="Roboto" w:hAnsi="Roboto"/>
                <w:color w:val="EFF3F8"/>
                <w:sz w:val="27"/>
                <w:szCs w:val="27"/>
              </w:rPr>
              <w:t>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0D3AA928" w14:textId="77777777" w:rsidR="00112380" w:rsidRDefault="00112380">
            <w:pPr>
              <w:rPr>
                <w:rFonts w:ascii="Roboto" w:hAnsi="Roboto"/>
                <w:color w:val="EFF3F8"/>
                <w:sz w:val="27"/>
                <w:szCs w:val="27"/>
              </w:rPr>
            </w:pPr>
            <w:r>
              <w:rPr>
                <w:rFonts w:ascii="Roboto" w:hAnsi="Roboto"/>
                <w:color w:val="EFF3F8"/>
                <w:sz w:val="27"/>
                <w:szCs w:val="27"/>
              </w:rPr>
              <w:t>c = a != b</w:t>
            </w:r>
          </w:p>
        </w:tc>
        <w:tc>
          <w:tcPr>
            <w:tcW w:w="0" w:type="auto"/>
            <w:tcBorders>
              <w:top w:val="single" w:sz="6" w:space="0" w:color="24385B"/>
              <w:left w:val="single" w:sz="6" w:space="0" w:color="24385B"/>
              <w:bottom w:val="single" w:sz="6" w:space="0" w:color="24385B"/>
              <w:right w:val="single" w:sz="6" w:space="0" w:color="24385B"/>
            </w:tcBorders>
            <w:shd w:val="clear" w:color="auto" w:fill="121F3D"/>
            <w:tcMar>
              <w:top w:w="240" w:type="dxa"/>
              <w:left w:w="240" w:type="dxa"/>
              <w:bottom w:w="240" w:type="dxa"/>
              <w:right w:w="240" w:type="dxa"/>
            </w:tcMar>
            <w:vAlign w:val="center"/>
            <w:hideMark/>
          </w:tcPr>
          <w:p w14:paraId="1E781B5B" w14:textId="77777777" w:rsidR="00112380" w:rsidRPr="00112380" w:rsidRDefault="00112380">
            <w:pPr>
              <w:rPr>
                <w:rFonts w:ascii="Roboto" w:hAnsi="Roboto"/>
                <w:color w:val="EFF3F8"/>
                <w:sz w:val="27"/>
                <w:szCs w:val="27"/>
                <w:lang w:val="en-US"/>
              </w:rPr>
            </w:pPr>
            <w:r w:rsidRPr="00112380">
              <w:rPr>
                <w:rFonts w:ascii="Roboto" w:hAnsi="Roboto"/>
                <w:color w:val="EFF3F8"/>
                <w:sz w:val="27"/>
                <w:szCs w:val="27"/>
                <w:lang w:val="en-US"/>
              </w:rPr>
              <w:t>public open operator fun equals(other: Any?): Boolean</w:t>
            </w:r>
          </w:p>
        </w:tc>
      </w:tr>
    </w:tbl>
    <w:p w14:paraId="1B8D151B"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w:t>
      </w:r>
      <w:r>
        <w:rPr>
          <w:rFonts w:ascii="Roboto" w:hAnsi="Roboto"/>
          <w:color w:val="EFF3F8"/>
          <w:sz w:val="27"/>
          <w:szCs w:val="27"/>
        </w:rPr>
        <w:br/>
        <w:t>Dependiendo del tipo de dato que tengas podrás utilizar todos o solamente algunas de estas operaciones, por ejemplo si tienes una variable del tipo de dato </w:t>
      </w:r>
      <w:r>
        <w:rPr>
          <w:rStyle w:val="Textoennegrita"/>
          <w:rFonts w:ascii="Roboto" w:hAnsi="Roboto"/>
          <w:color w:val="EFF3F8"/>
          <w:sz w:val="27"/>
          <w:szCs w:val="27"/>
        </w:rPr>
        <w:t>String</w:t>
      </w:r>
      <w:r>
        <w:rPr>
          <w:rFonts w:ascii="Roboto" w:hAnsi="Roboto"/>
          <w:color w:val="EFF3F8"/>
          <w:sz w:val="27"/>
          <w:szCs w:val="27"/>
        </w:rPr>
        <w:t> no vas a poder dividirla, a menos que tú crees esa función. Sin embargo, sí vas a poder sumar dos variables del tipo de dato </w:t>
      </w:r>
      <w:r>
        <w:rPr>
          <w:rStyle w:val="Textoennegrita"/>
          <w:rFonts w:ascii="Roboto" w:hAnsi="Roboto"/>
          <w:color w:val="EFF3F8"/>
          <w:sz w:val="27"/>
          <w:szCs w:val="27"/>
        </w:rPr>
        <w:t>String</w:t>
      </w:r>
      <w:r>
        <w:rPr>
          <w:rFonts w:ascii="Roboto" w:hAnsi="Roboto"/>
          <w:color w:val="EFF3F8"/>
          <w:sz w:val="27"/>
          <w:szCs w:val="27"/>
        </w:rPr>
        <w:t> para obtener el valor de dicha suma.</w:t>
      </w:r>
    </w:p>
    <w:p w14:paraId="0E6F6A67"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t>Con esto espero que hayas obtenido una idea sobre cómo funcionan las operaciones, queda de parte de ti si prefieres utilizar la versión larga del </w:t>
      </w:r>
      <w:r>
        <w:rPr>
          <w:rStyle w:val="Textoennegrita"/>
          <w:rFonts w:ascii="Roboto" w:hAnsi="Roboto"/>
          <w:color w:val="EFF3F8"/>
          <w:sz w:val="27"/>
          <w:szCs w:val="27"/>
        </w:rPr>
        <w:t>operator fun</w:t>
      </w:r>
      <w:r>
        <w:rPr>
          <w:rFonts w:ascii="Roboto" w:hAnsi="Roboto"/>
          <w:color w:val="EFF3F8"/>
          <w:sz w:val="27"/>
          <w:szCs w:val="27"/>
        </w:rPr>
        <w:t> o el operador directamente.</w:t>
      </w:r>
    </w:p>
    <w:p w14:paraId="6351BC3B" w14:textId="77777777" w:rsidR="00112380" w:rsidRDefault="00112380" w:rsidP="00112380">
      <w:pPr>
        <w:pStyle w:val="NormalWeb"/>
        <w:shd w:val="clear" w:color="auto" w:fill="121F3D"/>
        <w:spacing w:before="0" w:after="0"/>
        <w:rPr>
          <w:rFonts w:ascii="Roboto" w:hAnsi="Roboto"/>
          <w:color w:val="EFF3F8"/>
          <w:sz w:val="27"/>
          <w:szCs w:val="27"/>
        </w:rPr>
      </w:pPr>
      <w:r>
        <w:rPr>
          <w:rFonts w:ascii="Roboto" w:hAnsi="Roboto"/>
          <w:color w:val="EFF3F8"/>
          <w:sz w:val="27"/>
          <w:szCs w:val="27"/>
        </w:rPr>
        <w:lastRenderedPageBreak/>
        <w:t>Ten en cuenta que si las </w:t>
      </w:r>
      <w:r>
        <w:rPr>
          <w:rStyle w:val="Textoennegrita"/>
          <w:rFonts w:ascii="Roboto" w:hAnsi="Roboto"/>
          <w:color w:val="EFF3F8"/>
          <w:sz w:val="27"/>
          <w:szCs w:val="27"/>
        </w:rPr>
        <w:t>operator fun</w:t>
      </w:r>
      <w:r>
        <w:rPr>
          <w:rFonts w:ascii="Roboto" w:hAnsi="Roboto"/>
          <w:color w:val="EFF3F8"/>
          <w:sz w:val="27"/>
          <w:szCs w:val="27"/>
        </w:rPr>
        <w:t> se inventaron para que puedas reducir tu código a operaciones con símbolos ¿por algo será, no?</w:t>
      </w:r>
    </w:p>
    <w:p w14:paraId="3370C662" w14:textId="79149AE5" w:rsidR="00112380" w:rsidRDefault="00112380" w:rsidP="0072480F">
      <w:pPr>
        <w:spacing w:after="0" w:line="240" w:lineRule="auto"/>
      </w:pPr>
      <w:r>
        <w:rPr>
          <w:noProof/>
        </w:rPr>
        <w:drawing>
          <wp:inline distT="0" distB="0" distL="0" distR="0" wp14:anchorId="04A95C2A" wp14:editId="1D823BE0">
            <wp:extent cx="3587750" cy="1816202"/>
            <wp:effectExtent l="0" t="0" r="0" b="0"/>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110" cy="1823471"/>
                    </a:xfrm>
                    <a:prstGeom prst="rect">
                      <a:avLst/>
                    </a:prstGeom>
                    <a:noFill/>
                    <a:ln>
                      <a:noFill/>
                    </a:ln>
                  </pic:spPr>
                </pic:pic>
              </a:graphicData>
            </a:graphic>
          </wp:inline>
        </w:drawing>
      </w:r>
    </w:p>
    <w:p w14:paraId="26873229" w14:textId="6E673AD9" w:rsidR="00112380" w:rsidRDefault="00112380" w:rsidP="0072480F">
      <w:pPr>
        <w:spacing w:after="0" w:line="240" w:lineRule="auto"/>
      </w:pPr>
      <w:r>
        <w:rPr>
          <w:noProof/>
        </w:rPr>
        <w:drawing>
          <wp:inline distT="0" distB="0" distL="0" distR="0" wp14:anchorId="5AAF965D" wp14:editId="369D833E">
            <wp:extent cx="3632200" cy="1772125"/>
            <wp:effectExtent l="0" t="0" r="635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3723" cy="1782626"/>
                    </a:xfrm>
                    <a:prstGeom prst="rect">
                      <a:avLst/>
                    </a:prstGeom>
                    <a:noFill/>
                    <a:ln>
                      <a:noFill/>
                    </a:ln>
                  </pic:spPr>
                </pic:pic>
              </a:graphicData>
            </a:graphic>
          </wp:inline>
        </w:drawing>
      </w:r>
    </w:p>
    <w:p w14:paraId="09497E03" w14:textId="3D03B4DB" w:rsidR="00112380" w:rsidRDefault="00112380" w:rsidP="0072480F">
      <w:pPr>
        <w:spacing w:after="0" w:line="240" w:lineRule="auto"/>
      </w:pPr>
      <w:r>
        <w:rPr>
          <w:noProof/>
        </w:rPr>
        <w:drawing>
          <wp:inline distT="0" distB="0" distL="0" distR="0" wp14:anchorId="5AECE0AF" wp14:editId="0CE4B516">
            <wp:extent cx="3702050" cy="1611426"/>
            <wp:effectExtent l="0" t="0" r="0" b="8255"/>
            <wp:docPr id="7" name="Imagen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1043" cy="1619693"/>
                    </a:xfrm>
                    <a:prstGeom prst="rect">
                      <a:avLst/>
                    </a:prstGeom>
                    <a:noFill/>
                    <a:ln>
                      <a:noFill/>
                    </a:ln>
                  </pic:spPr>
                </pic:pic>
              </a:graphicData>
            </a:graphic>
          </wp:inline>
        </w:drawing>
      </w:r>
    </w:p>
    <w:p w14:paraId="523E014F" w14:textId="288025FA" w:rsidR="00112380" w:rsidRDefault="00112380" w:rsidP="0072480F">
      <w:pPr>
        <w:spacing w:after="0" w:line="240" w:lineRule="auto"/>
      </w:pPr>
      <w:r>
        <w:rPr>
          <w:noProof/>
        </w:rPr>
        <w:drawing>
          <wp:inline distT="0" distB="0" distL="0" distR="0" wp14:anchorId="579A11C8" wp14:editId="1FCD1B7C">
            <wp:extent cx="3676252" cy="2197100"/>
            <wp:effectExtent l="0" t="0" r="635" b="0"/>
            <wp:docPr id="8" name="Imagen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3466" cy="2201412"/>
                    </a:xfrm>
                    <a:prstGeom prst="rect">
                      <a:avLst/>
                    </a:prstGeom>
                    <a:noFill/>
                    <a:ln>
                      <a:noFill/>
                    </a:ln>
                  </pic:spPr>
                </pic:pic>
              </a:graphicData>
            </a:graphic>
          </wp:inline>
        </w:drawing>
      </w:r>
    </w:p>
    <w:p w14:paraId="573DB18C" w14:textId="74D13DDE" w:rsidR="00630158" w:rsidRDefault="00630158" w:rsidP="0072480F">
      <w:pPr>
        <w:spacing w:after="0" w:line="240" w:lineRule="auto"/>
      </w:pPr>
    </w:p>
    <w:p w14:paraId="7830CE43" w14:textId="77777777" w:rsidR="00197A1D" w:rsidRDefault="00197A1D" w:rsidP="00197A1D">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Estructuras de control: if</w:t>
      </w:r>
    </w:p>
    <w:p w14:paraId="495AAD7E" w14:textId="77777777" w:rsidR="00493D0D" w:rsidRDefault="00493D0D" w:rsidP="00493D0D">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color w:val="ED864A"/>
        </w:rPr>
        <w:t xml:space="preserve">val </w:t>
      </w:r>
      <w:r>
        <w:rPr>
          <w:color w:val="FFFFFF"/>
        </w:rPr>
        <w:t xml:space="preserve">nombre </w:t>
      </w:r>
      <w:r>
        <w:rPr>
          <w:color w:val="EBEBEB"/>
        </w:rPr>
        <w:t xml:space="preserve">= </w:t>
      </w:r>
      <w:r>
        <w:rPr>
          <w:color w:val="54B33E"/>
        </w:rPr>
        <w:t>"li"</w:t>
      </w:r>
      <w:r>
        <w:rPr>
          <w:color w:val="54B33E"/>
        </w:rPr>
        <w:br/>
        <w:t xml:space="preserve">    </w:t>
      </w:r>
      <w:r>
        <w:rPr>
          <w:color w:val="ED864A"/>
        </w:rPr>
        <w:t xml:space="preserve">val </w:t>
      </w:r>
      <w:r>
        <w:rPr>
          <w:color w:val="FFFFFF"/>
        </w:rPr>
        <w:t xml:space="preserve">nombre2 </w:t>
      </w:r>
      <w:r>
        <w:rPr>
          <w:color w:val="EBEBEB"/>
        </w:rPr>
        <w:t xml:space="preserve">= </w:t>
      </w:r>
      <w:r>
        <w:rPr>
          <w:color w:val="54B33E"/>
        </w:rPr>
        <w:t>""</w:t>
      </w:r>
      <w:r>
        <w:rPr>
          <w:color w:val="54B33E"/>
        </w:rPr>
        <w:br/>
      </w:r>
      <w:r>
        <w:rPr>
          <w:color w:val="54B33E"/>
        </w:rPr>
        <w:br/>
        <w:t xml:space="preserve">    </w:t>
      </w:r>
      <w:r>
        <w:rPr>
          <w:color w:val="7EC3E6"/>
        </w:rPr>
        <w:t>//codicion, isNotEmpty esta funcion n osayuda indetemina si esta vacio o no, un boleano</w:t>
      </w:r>
      <w:r>
        <w:rPr>
          <w:color w:val="7EC3E6"/>
        </w:rPr>
        <w:br/>
        <w:t xml:space="preserve">    </w:t>
      </w:r>
      <w:r>
        <w:rPr>
          <w:color w:val="ED864A"/>
        </w:rPr>
        <w:t xml:space="preserve">if </w:t>
      </w:r>
      <w:r>
        <w:rPr>
          <w:color w:val="EBEBEB"/>
        </w:rPr>
        <w:t>(</w:t>
      </w:r>
      <w:r>
        <w:rPr>
          <w:color w:val="FFFFFF"/>
        </w:rPr>
        <w:t>nombre</w:t>
      </w:r>
      <w:r>
        <w:rPr>
          <w:color w:val="EBEBEB"/>
        </w:rPr>
        <w:t>.</w:t>
      </w:r>
      <w:r>
        <w:rPr>
          <w:i/>
          <w:iCs/>
          <w:color w:val="FFC66D"/>
        </w:rPr>
        <w:t>isNotEmpty</w:t>
      </w:r>
      <w:r>
        <w:rPr>
          <w:color w:val="EBEBEB"/>
        </w:rPr>
        <w:t>()){</w:t>
      </w:r>
      <w:r>
        <w:rPr>
          <w:color w:val="EBEBEB"/>
        </w:rPr>
        <w:br/>
        <w:t xml:space="preserve">        </w:t>
      </w:r>
      <w:r>
        <w:rPr>
          <w:i/>
          <w:iCs/>
          <w:color w:val="EBEBEB"/>
        </w:rPr>
        <w:t>println</w:t>
      </w:r>
      <w:r>
        <w:rPr>
          <w:color w:val="EBEBEB"/>
        </w:rPr>
        <w:t>(</w:t>
      </w:r>
      <w:r>
        <w:rPr>
          <w:color w:val="54B33E"/>
        </w:rPr>
        <w:t xml:space="preserve">"1.El Largo de nuestro variable nombre es </w:t>
      </w:r>
      <w:r>
        <w:rPr>
          <w:color w:val="ED864A"/>
        </w:rPr>
        <w:t>${</w:t>
      </w:r>
      <w:r>
        <w:rPr>
          <w:color w:val="FFFFFF"/>
        </w:rPr>
        <w:t>nombre</w:t>
      </w:r>
      <w:r>
        <w:rPr>
          <w:color w:val="EBEBEB"/>
        </w:rPr>
        <w:t>.</w:t>
      </w:r>
      <w:r>
        <w:rPr>
          <w:color w:val="ED94FF"/>
        </w:rPr>
        <w:t>length</w:t>
      </w:r>
      <w:r>
        <w:rPr>
          <w:color w:val="ED864A"/>
        </w:rPr>
        <w:t>}</w:t>
      </w:r>
      <w:r>
        <w:rPr>
          <w:color w:val="54B33E"/>
        </w:rPr>
        <w:t>"</w:t>
      </w:r>
      <w:r>
        <w:rPr>
          <w:color w:val="EBEBEB"/>
        </w:rPr>
        <w:t xml:space="preserve">) </w:t>
      </w:r>
      <w:r>
        <w:rPr>
          <w:color w:val="7EC3E6"/>
        </w:rPr>
        <w:t>//length propiedad indica el latgo de nombre</w:t>
      </w:r>
      <w:r>
        <w:rPr>
          <w:color w:val="7EC3E6"/>
        </w:rPr>
        <w:br/>
        <w:t xml:space="preserve">    </w:t>
      </w:r>
      <w:r>
        <w:rPr>
          <w:color w:val="EBEBEB"/>
        </w:rPr>
        <w:t>}</w:t>
      </w:r>
      <w:r>
        <w:rPr>
          <w:color w:val="ED864A"/>
        </w:rPr>
        <w:t xml:space="preserve">else </w:t>
      </w:r>
      <w:r>
        <w:rPr>
          <w:color w:val="EBEBEB"/>
        </w:rPr>
        <w:t>{</w:t>
      </w:r>
      <w:r>
        <w:rPr>
          <w:color w:val="EBEBEB"/>
        </w:rPr>
        <w:br/>
        <w:t xml:space="preserve">        </w:t>
      </w:r>
      <w:r>
        <w:rPr>
          <w:i/>
          <w:iCs/>
          <w:color w:val="EBEBEB"/>
        </w:rPr>
        <w:t>println</w:t>
      </w:r>
      <w:r>
        <w:rPr>
          <w:color w:val="EBEBEB"/>
        </w:rPr>
        <w:t>(</w:t>
      </w:r>
      <w:r>
        <w:rPr>
          <w:color w:val="54B33E"/>
        </w:rPr>
        <w:t>"Error, la variable esta vacia"</w:t>
      </w:r>
      <w:r>
        <w:rPr>
          <w:color w:val="EBEBEB"/>
        </w:rPr>
        <w:t>)</w:t>
      </w:r>
      <w:r>
        <w:rPr>
          <w:color w:val="EBEBEB"/>
        </w:rPr>
        <w:br/>
        <w:t xml:space="preserve">    }</w:t>
      </w:r>
      <w:r>
        <w:rPr>
          <w:color w:val="EBEBEB"/>
        </w:rPr>
        <w:br/>
        <w:t xml:space="preserve">    </w:t>
      </w:r>
      <w:r>
        <w:rPr>
          <w:color w:val="7EC3E6"/>
        </w:rPr>
        <w:t>//tambien puede reducir a una sola linea</w:t>
      </w:r>
      <w:r>
        <w:rPr>
          <w:color w:val="7EC3E6"/>
        </w:rPr>
        <w:br/>
        <w:t xml:space="preserve">    </w:t>
      </w:r>
      <w:r>
        <w:rPr>
          <w:color w:val="ED864A"/>
        </w:rPr>
        <w:t xml:space="preserve">if </w:t>
      </w:r>
      <w:r>
        <w:rPr>
          <w:color w:val="EBEBEB"/>
        </w:rPr>
        <w:t>(</w:t>
      </w:r>
      <w:r>
        <w:rPr>
          <w:color w:val="FFFFFF"/>
        </w:rPr>
        <w:t>nombre2</w:t>
      </w:r>
      <w:r>
        <w:rPr>
          <w:color w:val="EBEBEB"/>
        </w:rPr>
        <w:t>.</w:t>
      </w:r>
      <w:r>
        <w:rPr>
          <w:i/>
          <w:iCs/>
          <w:color w:val="FFC66D"/>
        </w:rPr>
        <w:t>isNotEmpty</w:t>
      </w:r>
      <w:r>
        <w:rPr>
          <w:color w:val="EBEBEB"/>
        </w:rPr>
        <w:t xml:space="preserve">()) </w:t>
      </w:r>
      <w:r>
        <w:rPr>
          <w:i/>
          <w:iCs/>
          <w:color w:val="EBEBEB"/>
        </w:rPr>
        <w:t>println</w:t>
      </w:r>
      <w:r>
        <w:rPr>
          <w:color w:val="EBEBEB"/>
        </w:rPr>
        <w:t>(</w:t>
      </w:r>
      <w:r>
        <w:rPr>
          <w:color w:val="54B33E"/>
        </w:rPr>
        <w:t xml:space="preserve">"El Largo de nuestro variable nombre es </w:t>
      </w:r>
      <w:r>
        <w:rPr>
          <w:color w:val="ED864A"/>
        </w:rPr>
        <w:t>${</w:t>
      </w:r>
      <w:r>
        <w:rPr>
          <w:color w:val="FFFFFF"/>
        </w:rPr>
        <w:t>nombre2</w:t>
      </w:r>
      <w:r>
        <w:rPr>
          <w:color w:val="EBEBEB"/>
        </w:rPr>
        <w:t>.</w:t>
      </w:r>
      <w:r>
        <w:rPr>
          <w:color w:val="ED94FF"/>
        </w:rPr>
        <w:t>length</w:t>
      </w:r>
      <w:r>
        <w:rPr>
          <w:color w:val="ED864A"/>
        </w:rPr>
        <w:t>}</w:t>
      </w:r>
      <w:r>
        <w:rPr>
          <w:color w:val="54B33E"/>
        </w:rPr>
        <w:t>"</w:t>
      </w:r>
      <w:r>
        <w:rPr>
          <w:color w:val="EBEBEB"/>
        </w:rPr>
        <w:t xml:space="preserve">) </w:t>
      </w:r>
      <w:r>
        <w:rPr>
          <w:color w:val="ED864A"/>
        </w:rPr>
        <w:t xml:space="preserve">else </w:t>
      </w:r>
      <w:r>
        <w:rPr>
          <w:i/>
          <w:iCs/>
          <w:color w:val="EBEBEB"/>
        </w:rPr>
        <w:t>println</w:t>
      </w:r>
      <w:r>
        <w:rPr>
          <w:color w:val="EBEBEB"/>
        </w:rPr>
        <w:t>(</w:t>
      </w:r>
      <w:r>
        <w:rPr>
          <w:color w:val="54B33E"/>
        </w:rPr>
        <w:t>"2.Error, la variable esta vacia"</w:t>
      </w:r>
      <w:r>
        <w:rPr>
          <w:color w:val="EBEBEB"/>
        </w:rPr>
        <w:t>)</w:t>
      </w:r>
      <w:r>
        <w:rPr>
          <w:color w:val="EBEBEB"/>
        </w:rPr>
        <w:br/>
      </w:r>
      <w:r>
        <w:rPr>
          <w:color w:val="EBEBEB"/>
        </w:rPr>
        <w:br/>
        <w:t xml:space="preserve">    </w:t>
      </w:r>
      <w:r>
        <w:rPr>
          <w:color w:val="ED864A"/>
        </w:rPr>
        <w:t xml:space="preserve">val </w:t>
      </w:r>
      <w:r>
        <w:rPr>
          <w:color w:val="FFFFFF"/>
        </w:rPr>
        <w:t xml:space="preserve">mensaje </w:t>
      </w:r>
      <w:r>
        <w:rPr>
          <w:color w:val="EBEBEB"/>
        </w:rPr>
        <w:t xml:space="preserve">: </w:t>
      </w:r>
      <w:r>
        <w:rPr>
          <w:color w:val="FFFFFF"/>
        </w:rPr>
        <w:t xml:space="preserve">String </w:t>
      </w:r>
      <w:r>
        <w:rPr>
          <w:color w:val="EBEBEB"/>
        </w:rPr>
        <w:t xml:space="preserve">= </w:t>
      </w:r>
      <w:r>
        <w:rPr>
          <w:color w:val="ED864A"/>
        </w:rPr>
        <w:t xml:space="preserve">if </w:t>
      </w:r>
      <w:r>
        <w:rPr>
          <w:color w:val="EBEBEB"/>
        </w:rPr>
        <w:t>(</w:t>
      </w:r>
      <w:r>
        <w:rPr>
          <w:color w:val="FFFFFF"/>
        </w:rPr>
        <w:t>nombre</w:t>
      </w:r>
      <w:r>
        <w:rPr>
          <w:color w:val="EBEBEB"/>
        </w:rPr>
        <w:t>.</w:t>
      </w:r>
      <w:r>
        <w:rPr>
          <w:color w:val="ED94FF"/>
        </w:rPr>
        <w:t xml:space="preserve">length </w:t>
      </w:r>
      <w:r>
        <w:rPr>
          <w:color w:val="EBEBEB"/>
        </w:rPr>
        <w:t xml:space="preserve">&gt; </w:t>
      </w:r>
      <w:r>
        <w:rPr>
          <w:b/>
          <w:bCs/>
          <w:color w:val="33CCFF"/>
        </w:rPr>
        <w:t>4</w:t>
      </w:r>
      <w:r>
        <w:rPr>
          <w:color w:val="EBEBEB"/>
        </w:rPr>
        <w:t>){</w:t>
      </w:r>
      <w:r>
        <w:rPr>
          <w:color w:val="EBEBEB"/>
        </w:rPr>
        <w:br/>
        <w:t xml:space="preserve">        </w:t>
      </w:r>
      <w:r>
        <w:rPr>
          <w:color w:val="54B33E"/>
        </w:rPr>
        <w:t>"tu nombre es largo"</w:t>
      </w:r>
      <w:r>
        <w:rPr>
          <w:color w:val="54B33E"/>
        </w:rPr>
        <w:br/>
        <w:t xml:space="preserve">    </w:t>
      </w:r>
      <w:r>
        <w:rPr>
          <w:color w:val="EBEBEB"/>
        </w:rPr>
        <w:t xml:space="preserve">} </w:t>
      </w:r>
      <w:r>
        <w:rPr>
          <w:color w:val="ED864A"/>
        </w:rPr>
        <w:t>else if</w:t>
      </w:r>
      <w:r>
        <w:rPr>
          <w:color w:val="EBEBEB"/>
        </w:rPr>
        <w:t>(</w:t>
      </w:r>
      <w:r>
        <w:rPr>
          <w:color w:val="FFFFFF"/>
        </w:rPr>
        <w:t>nombre</w:t>
      </w:r>
      <w:r>
        <w:rPr>
          <w:color w:val="EBEBEB"/>
        </w:rPr>
        <w:t>.</w:t>
      </w:r>
      <w:r>
        <w:rPr>
          <w:i/>
          <w:iCs/>
          <w:color w:val="FFC66D"/>
        </w:rPr>
        <w:t>isEmpty</w:t>
      </w:r>
      <w:r>
        <w:rPr>
          <w:color w:val="EBEBEB"/>
        </w:rPr>
        <w:t xml:space="preserve">()){ </w:t>
      </w:r>
      <w:r>
        <w:rPr>
          <w:color w:val="7EC3E6"/>
        </w:rPr>
        <w:t>// la cadena es igual a cero</w:t>
      </w:r>
      <w:r>
        <w:rPr>
          <w:color w:val="7EC3E6"/>
        </w:rPr>
        <w:br/>
        <w:t xml:space="preserve">        </w:t>
      </w:r>
      <w:r>
        <w:rPr>
          <w:color w:val="54B33E"/>
        </w:rPr>
        <w:t>"Nombre esta vacio"</w:t>
      </w:r>
      <w:r>
        <w:rPr>
          <w:color w:val="54B33E"/>
        </w:rPr>
        <w:br/>
        <w:t xml:space="preserve">    </w:t>
      </w:r>
      <w:r>
        <w:rPr>
          <w:color w:val="EBEBEB"/>
        </w:rPr>
        <w:t xml:space="preserve">} </w:t>
      </w:r>
      <w:r>
        <w:rPr>
          <w:color w:val="ED864A"/>
        </w:rPr>
        <w:t xml:space="preserve">else </w:t>
      </w:r>
      <w:r>
        <w:rPr>
          <w:color w:val="EBEBEB"/>
        </w:rPr>
        <w:t>{</w:t>
      </w:r>
      <w:r>
        <w:rPr>
          <w:color w:val="EBEBEB"/>
        </w:rPr>
        <w:br/>
        <w:t xml:space="preserve">        </w:t>
      </w:r>
      <w:r>
        <w:rPr>
          <w:color w:val="54B33E"/>
        </w:rPr>
        <w:t>"tienes un nombre corto"</w:t>
      </w:r>
      <w:r>
        <w:rPr>
          <w:color w:val="54B33E"/>
        </w:rPr>
        <w:br/>
        <w:t xml:space="preserve">    </w:t>
      </w:r>
      <w:r>
        <w:rPr>
          <w:color w:val="EBEBEB"/>
        </w:rPr>
        <w:t>}</w:t>
      </w:r>
      <w:r>
        <w:rPr>
          <w:color w:val="EBEBEB"/>
        </w:rPr>
        <w:br/>
        <w:t xml:space="preserve">    </w:t>
      </w:r>
      <w:r>
        <w:rPr>
          <w:i/>
          <w:iCs/>
          <w:color w:val="EBEBEB"/>
        </w:rPr>
        <w:t>println</w:t>
      </w:r>
      <w:r>
        <w:rPr>
          <w:color w:val="EBEBEB"/>
        </w:rPr>
        <w:t>(</w:t>
      </w:r>
      <w:r>
        <w:rPr>
          <w:color w:val="FFFFFF"/>
        </w:rPr>
        <w:t>mensaje</w:t>
      </w:r>
      <w:r>
        <w:rPr>
          <w:color w:val="EBEBEB"/>
        </w:rPr>
        <w:t>)</w:t>
      </w:r>
    </w:p>
    <w:p w14:paraId="1A3F7113" w14:textId="49D5AC68" w:rsidR="00630158" w:rsidRDefault="00630158" w:rsidP="0072480F">
      <w:pPr>
        <w:spacing w:after="0" w:line="240" w:lineRule="auto"/>
      </w:pPr>
    </w:p>
    <w:p w14:paraId="419B85B4" w14:textId="77777777" w:rsidR="00493D0D" w:rsidRDefault="00493D0D" w:rsidP="00493D0D">
      <w:pPr>
        <w:spacing w:after="0" w:line="240" w:lineRule="auto"/>
      </w:pPr>
      <w:r>
        <w:t>1.El Largo de nuestro variable nombre es 2</w:t>
      </w:r>
    </w:p>
    <w:p w14:paraId="06653265" w14:textId="77777777" w:rsidR="00493D0D" w:rsidRDefault="00493D0D" w:rsidP="00493D0D">
      <w:pPr>
        <w:spacing w:after="0" w:line="240" w:lineRule="auto"/>
      </w:pPr>
      <w:r>
        <w:t>2.Error, la variable esta vacia</w:t>
      </w:r>
    </w:p>
    <w:p w14:paraId="2543DCB6" w14:textId="151D8323" w:rsidR="00493D0D" w:rsidRDefault="00493D0D" w:rsidP="00493D0D">
      <w:pPr>
        <w:spacing w:after="0" w:line="240" w:lineRule="auto"/>
      </w:pPr>
      <w:r>
        <w:t>tienes un nombre corto</w:t>
      </w:r>
    </w:p>
    <w:p w14:paraId="283C83A6" w14:textId="3493380B" w:rsidR="00B41EBE" w:rsidRDefault="00B41EBE" w:rsidP="00493D0D">
      <w:pPr>
        <w:spacing w:after="0" w:line="240" w:lineRule="auto"/>
      </w:pPr>
    </w:p>
    <w:p w14:paraId="1A744E6D" w14:textId="77777777" w:rsidR="00B41EBE" w:rsidRDefault="00B41EBE" w:rsidP="00B41EBE">
      <w:pPr>
        <w:pStyle w:val="Ttulo1"/>
        <w:shd w:val="clear" w:color="auto" w:fill="121F3D"/>
        <w:spacing w:before="161" w:beforeAutospacing="0" w:after="161" w:afterAutospacing="0"/>
        <w:rPr>
          <w:rFonts w:ascii="Roboto" w:hAnsi="Roboto"/>
          <w:color w:val="EFF3F8"/>
        </w:rPr>
      </w:pPr>
      <w:r>
        <w:rPr>
          <w:rFonts w:ascii="Roboto" w:hAnsi="Roboto"/>
          <w:color w:val="EFF3F8"/>
        </w:rPr>
        <w:t>Estructuras de Control: when</w:t>
      </w:r>
    </w:p>
    <w:p w14:paraId="26CB3821" w14:textId="77777777" w:rsidR="003B33E2" w:rsidRDefault="003B33E2" w:rsidP="003B33E2">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color w:val="ED864A"/>
        </w:rPr>
        <w:t xml:space="preserve">val </w:t>
      </w:r>
      <w:r>
        <w:rPr>
          <w:color w:val="FFFFFF"/>
        </w:rPr>
        <w:t xml:space="preserve">nombreColor </w:t>
      </w:r>
      <w:r>
        <w:rPr>
          <w:color w:val="EBEBEB"/>
        </w:rPr>
        <w:t xml:space="preserve">= </w:t>
      </w:r>
      <w:r>
        <w:rPr>
          <w:color w:val="54B33E"/>
        </w:rPr>
        <w:t>"CArmesi"</w:t>
      </w:r>
      <w:r>
        <w:rPr>
          <w:color w:val="54B33E"/>
        </w:rPr>
        <w:br/>
      </w:r>
      <w:r>
        <w:rPr>
          <w:color w:val="54B33E"/>
        </w:rPr>
        <w:br/>
        <w:t xml:space="preserve">    </w:t>
      </w:r>
      <w:r>
        <w:rPr>
          <w:color w:val="ED864A"/>
        </w:rPr>
        <w:t xml:space="preserve">when </w:t>
      </w:r>
      <w:r>
        <w:rPr>
          <w:color w:val="EBEBEB"/>
        </w:rPr>
        <w:t>(</w:t>
      </w:r>
      <w:r>
        <w:rPr>
          <w:color w:val="FFFFFF"/>
        </w:rPr>
        <w:t>nombreColor</w:t>
      </w:r>
      <w:r>
        <w:rPr>
          <w:color w:val="EBEBEB"/>
        </w:rPr>
        <w:t>) {</w:t>
      </w:r>
      <w:r>
        <w:rPr>
          <w:color w:val="EBEBEB"/>
        </w:rPr>
        <w:br/>
        <w:t xml:space="preserve">        </w:t>
      </w:r>
      <w:r>
        <w:rPr>
          <w:color w:val="54B33E"/>
        </w:rPr>
        <w:t xml:space="preserve">"Amarillo" </w:t>
      </w:r>
      <w:r>
        <w:rPr>
          <w:color w:val="EBEBEB"/>
        </w:rPr>
        <w:t xml:space="preserve">-&gt; </w:t>
      </w:r>
      <w:r>
        <w:rPr>
          <w:i/>
          <w:iCs/>
          <w:color w:val="EBEBEB"/>
        </w:rPr>
        <w:t>println</w:t>
      </w:r>
      <w:r>
        <w:rPr>
          <w:color w:val="EBEBEB"/>
        </w:rPr>
        <w:t>(</w:t>
      </w:r>
      <w:r>
        <w:rPr>
          <w:color w:val="54B33E"/>
        </w:rPr>
        <w:t>"Amarillo color de la alegria"</w:t>
      </w:r>
      <w:r>
        <w:rPr>
          <w:color w:val="EBEBEB"/>
        </w:rPr>
        <w:t>)</w:t>
      </w:r>
      <w:r>
        <w:rPr>
          <w:color w:val="EBEBEB"/>
        </w:rPr>
        <w:br/>
        <w:t xml:space="preserve">        </w:t>
      </w:r>
      <w:r>
        <w:rPr>
          <w:color w:val="54B33E"/>
        </w:rPr>
        <w:t>"Rojo"</w:t>
      </w:r>
      <w:r>
        <w:rPr>
          <w:b/>
          <w:bCs/>
          <w:color w:val="ED864A"/>
        </w:rPr>
        <w:t>,</w:t>
      </w:r>
      <w:r>
        <w:rPr>
          <w:color w:val="54B33E"/>
        </w:rPr>
        <w:t xml:space="preserve">"CArmesi" </w:t>
      </w:r>
      <w:r>
        <w:rPr>
          <w:color w:val="EBEBEB"/>
        </w:rPr>
        <w:t xml:space="preserve">-&gt; </w:t>
      </w:r>
      <w:r>
        <w:rPr>
          <w:i/>
          <w:iCs/>
          <w:color w:val="EBEBEB"/>
        </w:rPr>
        <w:t>println</w:t>
      </w:r>
      <w:r>
        <w:rPr>
          <w:color w:val="EBEBEB"/>
        </w:rPr>
        <w:t>(</w:t>
      </w:r>
      <w:r>
        <w:rPr>
          <w:color w:val="54B33E"/>
        </w:rPr>
        <w:t>"El color simoliza el calor"</w:t>
      </w:r>
      <w:r>
        <w:rPr>
          <w:color w:val="EBEBEB"/>
        </w:rPr>
        <w:t>)</w:t>
      </w:r>
      <w:r>
        <w:rPr>
          <w:color w:val="EBEBEB"/>
        </w:rPr>
        <w:br/>
        <w:t xml:space="preserve">        </w:t>
      </w:r>
      <w:r>
        <w:rPr>
          <w:color w:val="ED864A"/>
        </w:rPr>
        <w:t xml:space="preserve">else </w:t>
      </w:r>
      <w:r>
        <w:rPr>
          <w:color w:val="EBEBEB"/>
        </w:rPr>
        <w:t xml:space="preserve">-&gt; </w:t>
      </w:r>
      <w:r>
        <w:rPr>
          <w:i/>
          <w:iCs/>
          <w:color w:val="EBEBEB"/>
        </w:rPr>
        <w:t>println</w:t>
      </w:r>
      <w:r>
        <w:rPr>
          <w:color w:val="EBEBEB"/>
        </w:rPr>
        <w:t>(</w:t>
      </w:r>
      <w:r>
        <w:rPr>
          <w:color w:val="54B33E"/>
        </w:rPr>
        <w:t>"Error. No tengo informacion del color"</w:t>
      </w:r>
      <w:r>
        <w:rPr>
          <w:color w:val="EBEBEB"/>
        </w:rPr>
        <w:t>)</w:t>
      </w:r>
      <w:r>
        <w:rPr>
          <w:color w:val="EBEBEB"/>
        </w:rPr>
        <w:br/>
        <w:t xml:space="preserve">    }</w:t>
      </w:r>
      <w:r>
        <w:rPr>
          <w:color w:val="EBEBEB"/>
        </w:rPr>
        <w:br/>
      </w:r>
      <w:r>
        <w:rPr>
          <w:color w:val="EBEBEB"/>
        </w:rPr>
        <w:br/>
        <w:t xml:space="preserve">    </w:t>
      </w:r>
      <w:r>
        <w:rPr>
          <w:color w:val="ED864A"/>
        </w:rPr>
        <w:t xml:space="preserve">val </w:t>
      </w:r>
      <w:r>
        <w:rPr>
          <w:color w:val="FFFFFF"/>
        </w:rPr>
        <w:t xml:space="preserve">code </w:t>
      </w:r>
      <w:r>
        <w:rPr>
          <w:color w:val="EBEBEB"/>
        </w:rPr>
        <w:t xml:space="preserve">= </w:t>
      </w:r>
      <w:r>
        <w:rPr>
          <w:b/>
          <w:bCs/>
          <w:color w:val="33CCFF"/>
        </w:rPr>
        <w:t>501</w:t>
      </w:r>
      <w:r>
        <w:rPr>
          <w:b/>
          <w:bCs/>
          <w:color w:val="33CCFF"/>
        </w:rPr>
        <w:br/>
        <w:t xml:space="preserve">    </w:t>
      </w:r>
      <w:r>
        <w:rPr>
          <w:color w:val="ED864A"/>
        </w:rPr>
        <w:t xml:space="preserve">when </w:t>
      </w:r>
      <w:r>
        <w:rPr>
          <w:color w:val="EBEBEB"/>
        </w:rPr>
        <w:t>(</w:t>
      </w:r>
      <w:r>
        <w:rPr>
          <w:color w:val="FFFFFF"/>
        </w:rPr>
        <w:t>code</w:t>
      </w:r>
      <w:r>
        <w:rPr>
          <w:color w:val="EBEBEB"/>
        </w:rPr>
        <w:t>){</w:t>
      </w:r>
      <w:r>
        <w:rPr>
          <w:color w:val="EBEBEB"/>
        </w:rPr>
        <w:br/>
        <w:t xml:space="preserve">        </w:t>
      </w:r>
      <w:r>
        <w:rPr>
          <w:color w:val="ED864A"/>
        </w:rPr>
        <w:t xml:space="preserve">in </w:t>
      </w:r>
      <w:r>
        <w:rPr>
          <w:b/>
          <w:bCs/>
          <w:color w:val="33CCFF"/>
        </w:rPr>
        <w:t>200</w:t>
      </w:r>
      <w:r>
        <w:rPr>
          <w:color w:val="EBEBEB"/>
        </w:rPr>
        <w:t>..</w:t>
      </w:r>
      <w:r>
        <w:rPr>
          <w:b/>
          <w:bCs/>
          <w:color w:val="33CCFF"/>
        </w:rPr>
        <w:t xml:space="preserve">299 </w:t>
      </w:r>
      <w:r>
        <w:rPr>
          <w:color w:val="EBEBEB"/>
        </w:rPr>
        <w:t xml:space="preserve">-&gt; </w:t>
      </w:r>
      <w:r>
        <w:rPr>
          <w:i/>
          <w:iCs/>
          <w:color w:val="EBEBEB"/>
        </w:rPr>
        <w:t>println</w:t>
      </w:r>
      <w:r>
        <w:rPr>
          <w:color w:val="EBEBEB"/>
        </w:rPr>
        <w:t>(</w:t>
      </w:r>
      <w:r>
        <w:rPr>
          <w:color w:val="54B33E"/>
        </w:rPr>
        <w:t>"todo ha ido bien"</w:t>
      </w:r>
      <w:r>
        <w:rPr>
          <w:color w:val="EBEBEB"/>
        </w:rPr>
        <w:t>)</w:t>
      </w:r>
      <w:r>
        <w:rPr>
          <w:color w:val="7EC3E6"/>
        </w:rPr>
        <w:t>// in =se encuentra en</w:t>
      </w:r>
      <w:r>
        <w:rPr>
          <w:color w:val="7EC3E6"/>
        </w:rPr>
        <w:br/>
        <w:t xml:space="preserve">        </w:t>
      </w:r>
      <w:r>
        <w:rPr>
          <w:color w:val="ED864A"/>
        </w:rPr>
        <w:t xml:space="preserve">in </w:t>
      </w:r>
      <w:r>
        <w:rPr>
          <w:b/>
          <w:bCs/>
          <w:color w:val="33CCFF"/>
        </w:rPr>
        <w:t>400</w:t>
      </w:r>
      <w:r>
        <w:rPr>
          <w:color w:val="EBEBEB"/>
        </w:rPr>
        <w:t>..</w:t>
      </w:r>
      <w:r>
        <w:rPr>
          <w:b/>
          <w:bCs/>
          <w:color w:val="33CCFF"/>
        </w:rPr>
        <w:t xml:space="preserve">500 </w:t>
      </w:r>
      <w:r>
        <w:rPr>
          <w:color w:val="EBEBEB"/>
        </w:rPr>
        <w:t xml:space="preserve">-&gt; </w:t>
      </w:r>
      <w:r>
        <w:rPr>
          <w:i/>
          <w:iCs/>
          <w:color w:val="EBEBEB"/>
        </w:rPr>
        <w:t>println</w:t>
      </w:r>
      <w:r>
        <w:rPr>
          <w:color w:val="EBEBEB"/>
        </w:rPr>
        <w:t>(</w:t>
      </w:r>
      <w:r>
        <w:rPr>
          <w:color w:val="54B33E"/>
        </w:rPr>
        <w:t>"algo ha fallado"</w:t>
      </w:r>
      <w:r>
        <w:rPr>
          <w:color w:val="EBEBEB"/>
        </w:rPr>
        <w:t>)</w:t>
      </w:r>
      <w:r>
        <w:rPr>
          <w:color w:val="EBEBEB"/>
        </w:rPr>
        <w:br/>
        <w:t xml:space="preserve">        </w:t>
      </w:r>
      <w:r>
        <w:rPr>
          <w:color w:val="ED864A"/>
        </w:rPr>
        <w:t xml:space="preserve">else </w:t>
      </w:r>
      <w:r>
        <w:rPr>
          <w:color w:val="EBEBEB"/>
        </w:rPr>
        <w:t xml:space="preserve">-&gt; </w:t>
      </w:r>
      <w:r>
        <w:rPr>
          <w:i/>
          <w:iCs/>
          <w:color w:val="EBEBEB"/>
        </w:rPr>
        <w:t>println</w:t>
      </w:r>
      <w:r>
        <w:rPr>
          <w:color w:val="EBEBEB"/>
        </w:rPr>
        <w:t>(</w:t>
      </w:r>
      <w:r>
        <w:rPr>
          <w:color w:val="54B33E"/>
        </w:rPr>
        <w:t>"codigo desconocido, algo ha fallado"</w:t>
      </w:r>
      <w:r>
        <w:rPr>
          <w:color w:val="EBEBEB"/>
        </w:rPr>
        <w:t>)</w:t>
      </w:r>
      <w:r>
        <w:rPr>
          <w:color w:val="EBEBEB"/>
        </w:rPr>
        <w:br/>
        <w:t xml:space="preserve">    }</w:t>
      </w:r>
      <w:r>
        <w:rPr>
          <w:color w:val="EBEBEB"/>
        </w:rPr>
        <w:br/>
      </w:r>
      <w:r>
        <w:rPr>
          <w:color w:val="EBEBEB"/>
        </w:rPr>
        <w:br/>
        <w:t xml:space="preserve">    </w:t>
      </w:r>
      <w:r>
        <w:rPr>
          <w:color w:val="ED864A"/>
        </w:rPr>
        <w:t xml:space="preserve">val </w:t>
      </w:r>
      <w:r>
        <w:rPr>
          <w:color w:val="FFFFFF"/>
        </w:rPr>
        <w:t xml:space="preserve">tallaDeZapatos </w:t>
      </w:r>
      <w:r>
        <w:rPr>
          <w:color w:val="EBEBEB"/>
        </w:rPr>
        <w:t xml:space="preserve">= </w:t>
      </w:r>
      <w:r>
        <w:rPr>
          <w:b/>
          <w:bCs/>
          <w:color w:val="33CCFF"/>
        </w:rPr>
        <w:t>41</w:t>
      </w:r>
      <w:r>
        <w:rPr>
          <w:b/>
          <w:bCs/>
          <w:color w:val="33CCFF"/>
        </w:rPr>
        <w:br/>
        <w:t xml:space="preserve">    </w:t>
      </w:r>
      <w:r>
        <w:rPr>
          <w:color w:val="ED864A"/>
        </w:rPr>
        <w:t xml:space="preserve">val </w:t>
      </w:r>
      <w:r>
        <w:rPr>
          <w:color w:val="FFFFFF"/>
        </w:rPr>
        <w:t xml:space="preserve">mensaje </w:t>
      </w:r>
      <w:r>
        <w:rPr>
          <w:color w:val="EBEBEB"/>
        </w:rPr>
        <w:t xml:space="preserve">= </w:t>
      </w:r>
      <w:r>
        <w:rPr>
          <w:color w:val="ED864A"/>
        </w:rPr>
        <w:t>when</w:t>
      </w:r>
      <w:r>
        <w:rPr>
          <w:color w:val="EBEBEB"/>
        </w:rPr>
        <w:t>(</w:t>
      </w:r>
      <w:r>
        <w:rPr>
          <w:color w:val="FFFFFF"/>
        </w:rPr>
        <w:t>tallaDeZapatos</w:t>
      </w:r>
      <w:r>
        <w:rPr>
          <w:color w:val="EBEBEB"/>
        </w:rPr>
        <w:t>){</w:t>
      </w:r>
      <w:r>
        <w:rPr>
          <w:color w:val="EBEBEB"/>
        </w:rPr>
        <w:br/>
        <w:t xml:space="preserve">        </w:t>
      </w:r>
      <w:r>
        <w:rPr>
          <w:b/>
          <w:bCs/>
          <w:color w:val="33CCFF"/>
        </w:rPr>
        <w:t>41</w:t>
      </w:r>
      <w:r>
        <w:rPr>
          <w:b/>
          <w:bCs/>
          <w:color w:val="ED864A"/>
        </w:rPr>
        <w:t>,</w:t>
      </w:r>
      <w:r>
        <w:rPr>
          <w:b/>
          <w:bCs/>
          <w:color w:val="33CCFF"/>
        </w:rPr>
        <w:t xml:space="preserve">43 </w:t>
      </w:r>
      <w:r>
        <w:rPr>
          <w:color w:val="EBEBEB"/>
        </w:rPr>
        <w:t xml:space="preserve">-&gt; </w:t>
      </w:r>
      <w:r>
        <w:rPr>
          <w:color w:val="54B33E"/>
        </w:rPr>
        <w:t>"tenemos disponibles"</w:t>
      </w:r>
      <w:r>
        <w:rPr>
          <w:color w:val="54B33E"/>
        </w:rPr>
        <w:br/>
      </w:r>
      <w:r>
        <w:rPr>
          <w:color w:val="54B33E"/>
        </w:rPr>
        <w:lastRenderedPageBreak/>
        <w:t xml:space="preserve">        </w:t>
      </w:r>
      <w:r>
        <w:rPr>
          <w:b/>
          <w:bCs/>
          <w:color w:val="33CCFF"/>
        </w:rPr>
        <w:t>42</w:t>
      </w:r>
      <w:r>
        <w:rPr>
          <w:b/>
          <w:bCs/>
          <w:color w:val="ED864A"/>
        </w:rPr>
        <w:t>,</w:t>
      </w:r>
      <w:r>
        <w:rPr>
          <w:b/>
          <w:bCs/>
          <w:color w:val="33CCFF"/>
        </w:rPr>
        <w:t xml:space="preserve">44 </w:t>
      </w:r>
      <w:r>
        <w:rPr>
          <w:color w:val="EBEBEB"/>
        </w:rPr>
        <w:t xml:space="preserve">-&gt; </w:t>
      </w:r>
      <w:r>
        <w:rPr>
          <w:color w:val="54B33E"/>
        </w:rPr>
        <w:t>"casi no nos queda"</w:t>
      </w:r>
      <w:r>
        <w:rPr>
          <w:color w:val="54B33E"/>
        </w:rPr>
        <w:br/>
        <w:t xml:space="preserve">        </w:t>
      </w:r>
      <w:r>
        <w:rPr>
          <w:b/>
          <w:bCs/>
          <w:color w:val="33CCFF"/>
        </w:rPr>
        <w:t xml:space="preserve">45 </w:t>
      </w:r>
      <w:r>
        <w:rPr>
          <w:color w:val="EBEBEB"/>
        </w:rPr>
        <w:t xml:space="preserve">-&gt; </w:t>
      </w:r>
      <w:r>
        <w:rPr>
          <w:color w:val="54B33E"/>
        </w:rPr>
        <w:t>"lo siento, no tenemos disponiblidad"</w:t>
      </w:r>
      <w:r>
        <w:rPr>
          <w:color w:val="54B33E"/>
        </w:rPr>
        <w:br/>
        <w:t xml:space="preserve">        </w:t>
      </w:r>
      <w:r>
        <w:rPr>
          <w:color w:val="ED864A"/>
        </w:rPr>
        <w:t xml:space="preserve">else </w:t>
      </w:r>
      <w:r>
        <w:rPr>
          <w:color w:val="EBEBEB"/>
        </w:rPr>
        <w:t xml:space="preserve">-&gt; </w:t>
      </w:r>
      <w:r>
        <w:rPr>
          <w:color w:val="54B33E"/>
        </w:rPr>
        <w:t>"estos zapatos solo viene solo tallas de 41 a 45"</w:t>
      </w:r>
      <w:r>
        <w:rPr>
          <w:color w:val="54B33E"/>
        </w:rPr>
        <w:br/>
        <w:t xml:space="preserve">    </w:t>
      </w:r>
      <w:r>
        <w:rPr>
          <w:color w:val="EBEBEB"/>
        </w:rPr>
        <w:t>}</w:t>
      </w:r>
      <w:r>
        <w:rPr>
          <w:color w:val="EBEBEB"/>
        </w:rPr>
        <w:br/>
        <w:t xml:space="preserve">    </w:t>
      </w:r>
      <w:r>
        <w:rPr>
          <w:i/>
          <w:iCs/>
          <w:color w:val="EBEBEB"/>
        </w:rPr>
        <w:t>println</w:t>
      </w:r>
      <w:r>
        <w:rPr>
          <w:color w:val="EBEBEB"/>
        </w:rPr>
        <w:t>(</w:t>
      </w:r>
      <w:r>
        <w:rPr>
          <w:color w:val="FFFFFF"/>
        </w:rPr>
        <w:t>mensaje</w:t>
      </w:r>
      <w:r>
        <w:rPr>
          <w:color w:val="EBEBEB"/>
        </w:rPr>
        <w:t>)</w:t>
      </w:r>
    </w:p>
    <w:p w14:paraId="0ED9D571" w14:textId="42573FB5" w:rsidR="00B41EBE" w:rsidRDefault="00B41EBE" w:rsidP="00493D0D">
      <w:pPr>
        <w:spacing w:after="0" w:line="240" w:lineRule="auto"/>
      </w:pPr>
    </w:p>
    <w:p w14:paraId="4F29F0C0" w14:textId="77777777" w:rsidR="003B33E2" w:rsidRDefault="003B33E2" w:rsidP="003B33E2">
      <w:pPr>
        <w:spacing w:after="0" w:line="240" w:lineRule="auto"/>
      </w:pPr>
      <w:r>
        <w:t>El color simoliza el calor</w:t>
      </w:r>
    </w:p>
    <w:p w14:paraId="1705D058" w14:textId="77777777" w:rsidR="003B33E2" w:rsidRDefault="003B33E2" w:rsidP="003B33E2">
      <w:pPr>
        <w:spacing w:after="0" w:line="240" w:lineRule="auto"/>
      </w:pPr>
      <w:r>
        <w:t>codigo desconocido, algo ha fallado</w:t>
      </w:r>
    </w:p>
    <w:p w14:paraId="2833E4E9" w14:textId="3BC613D6" w:rsidR="003B33E2" w:rsidRDefault="003B33E2" w:rsidP="003B33E2">
      <w:pPr>
        <w:spacing w:after="0" w:line="240" w:lineRule="auto"/>
      </w:pPr>
      <w:r>
        <w:t>tenemos disponibles</w:t>
      </w:r>
    </w:p>
    <w:p w14:paraId="38F3C9F7" w14:textId="7B97DEAB" w:rsidR="00F20B78" w:rsidRDefault="00F20B78" w:rsidP="003B33E2">
      <w:pPr>
        <w:spacing w:after="0" w:line="240" w:lineRule="auto"/>
      </w:pPr>
    </w:p>
    <w:p w14:paraId="2CAA9DFB" w14:textId="77777777" w:rsidR="00F20B78" w:rsidRDefault="00F20B78" w:rsidP="00F20B78">
      <w:pPr>
        <w:pStyle w:val="Ttulo1"/>
        <w:shd w:val="clear" w:color="auto" w:fill="121F3D"/>
        <w:spacing w:before="161" w:beforeAutospacing="0" w:after="161" w:afterAutospacing="0"/>
        <w:rPr>
          <w:rFonts w:ascii="Roboto" w:hAnsi="Roboto"/>
          <w:color w:val="EFF3F8"/>
        </w:rPr>
      </w:pPr>
      <w:r>
        <w:rPr>
          <w:rFonts w:ascii="Roboto" w:hAnsi="Roboto"/>
          <w:color w:val="EFF3F8"/>
        </w:rPr>
        <w:t>Bucles: While y Do While</w:t>
      </w:r>
    </w:p>
    <w:p w14:paraId="0C465370" w14:textId="0BDDE124" w:rsidR="00F20B78" w:rsidRDefault="00F20B78" w:rsidP="003B33E2">
      <w:pPr>
        <w:spacing w:after="0" w:line="240" w:lineRule="auto"/>
      </w:pPr>
    </w:p>
    <w:p w14:paraId="384B922D" w14:textId="77777777" w:rsidR="00F20B78" w:rsidRDefault="00F20B78" w:rsidP="00F20B78">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While :</w:t>
      </w:r>
      <w:r>
        <w:rPr>
          <w:rFonts w:ascii="Roboto" w:hAnsi="Roboto"/>
          <w:color w:val="EFF3F8"/>
          <w:sz w:val="21"/>
          <w:szCs w:val="21"/>
        </w:rPr>
        <w:t> Vas de Viaje y el Chofer del autobus al Entrar te verefiva el ticket si Cumple las condiciones pasas y así va recorriendo los Viajeros hasta que encuentres un Viajero que no tenga boleto. Se para el Bus y termina</w:t>
      </w:r>
    </w:p>
    <w:p w14:paraId="4633990C" w14:textId="77777777" w:rsidR="00F20B78" w:rsidRDefault="00F20B78" w:rsidP="00F20B78">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DoWhile</w:t>
      </w:r>
      <w:r>
        <w:rPr>
          <w:rFonts w:ascii="Roboto" w:hAnsi="Roboto"/>
          <w:color w:val="EFF3F8"/>
          <w:sz w:val="21"/>
          <w:szCs w:val="21"/>
        </w:rPr>
        <w:t>: Vas de Viaje y el Chofer del autobus al Entrar te saluda y te deja pasar, Luego de eso se levanta y comienza a revisar los ticket si Cumple las condiciones pasas si no Encuentra el Viajero que no cumple y Se termina. Es decir Primero te deja Pasar Y Lugo te Evalua</w:t>
      </w:r>
    </w:p>
    <w:p w14:paraId="5A12E98F" w14:textId="2300D263" w:rsidR="00F20B78" w:rsidRDefault="00F20B78" w:rsidP="003B33E2">
      <w:pPr>
        <w:spacing w:after="0" w:line="240" w:lineRule="auto"/>
      </w:pPr>
    </w:p>
    <w:p w14:paraId="7193E678" w14:textId="51FD86E0" w:rsidR="004019B0" w:rsidRDefault="004019B0" w:rsidP="003B33E2">
      <w:pPr>
        <w:spacing w:after="0" w:line="240" w:lineRule="auto"/>
      </w:pPr>
    </w:p>
    <w:p w14:paraId="73DF1723" w14:textId="77777777" w:rsidR="004019B0" w:rsidRDefault="004019B0" w:rsidP="004019B0">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 {</w:t>
      </w:r>
      <w:r>
        <w:rPr>
          <w:color w:val="EBEBEB"/>
        </w:rPr>
        <w:br/>
        <w:t xml:space="preserve">    </w:t>
      </w:r>
      <w:r>
        <w:rPr>
          <w:color w:val="ED864A"/>
        </w:rPr>
        <w:t xml:space="preserve">var </w:t>
      </w:r>
      <w:r>
        <w:rPr>
          <w:color w:val="FFFFFF"/>
        </w:rPr>
        <w:t xml:space="preserve">contador </w:t>
      </w:r>
      <w:r>
        <w:rPr>
          <w:color w:val="EBEBEB"/>
        </w:rPr>
        <w:t xml:space="preserve">= </w:t>
      </w:r>
      <w:r>
        <w:rPr>
          <w:b/>
          <w:bCs/>
          <w:color w:val="33CCFF"/>
        </w:rPr>
        <w:t>10</w:t>
      </w:r>
      <w:r>
        <w:rPr>
          <w:b/>
          <w:bCs/>
          <w:color w:val="33CCFF"/>
        </w:rPr>
        <w:br/>
        <w:t xml:space="preserve">    </w:t>
      </w:r>
      <w:r>
        <w:rPr>
          <w:color w:val="ED864A"/>
        </w:rPr>
        <w:t xml:space="preserve">while </w:t>
      </w:r>
      <w:r>
        <w:rPr>
          <w:color w:val="EBEBEB"/>
        </w:rPr>
        <w:t>(</w:t>
      </w:r>
      <w:r>
        <w:rPr>
          <w:color w:val="FFFFFF"/>
        </w:rPr>
        <w:t xml:space="preserve">contador </w:t>
      </w:r>
      <w:r>
        <w:rPr>
          <w:color w:val="EBEBEB"/>
        </w:rPr>
        <w:t xml:space="preserve">&gt; </w:t>
      </w:r>
      <w:r>
        <w:rPr>
          <w:b/>
          <w:bCs/>
          <w:color w:val="33CCFF"/>
        </w:rPr>
        <w:t>0</w:t>
      </w:r>
      <w:r>
        <w:rPr>
          <w:color w:val="EBEBEB"/>
        </w:rPr>
        <w:t>){</w:t>
      </w:r>
      <w:r>
        <w:rPr>
          <w:color w:val="EBEBEB"/>
        </w:rPr>
        <w:br/>
        <w:t xml:space="preserve">        </w:t>
      </w:r>
      <w:r>
        <w:rPr>
          <w:i/>
          <w:iCs/>
          <w:color w:val="EBEBEB"/>
        </w:rPr>
        <w:t>println</w:t>
      </w:r>
      <w:r>
        <w:rPr>
          <w:color w:val="EBEBEB"/>
        </w:rPr>
        <w:t>(</w:t>
      </w:r>
      <w:r>
        <w:rPr>
          <w:color w:val="54B33E"/>
        </w:rPr>
        <w:t xml:space="preserve">"el valor de ocntador es </w:t>
      </w:r>
      <w:r>
        <w:rPr>
          <w:color w:val="ED864A"/>
        </w:rPr>
        <w:t>$</w:t>
      </w:r>
      <w:r>
        <w:rPr>
          <w:color w:val="FFFFFF"/>
        </w:rPr>
        <w:t xml:space="preserve">contador </w:t>
      </w:r>
      <w:r>
        <w:rPr>
          <w:color w:val="54B33E"/>
        </w:rPr>
        <w:t>"</w:t>
      </w:r>
      <w:r>
        <w:rPr>
          <w:color w:val="EBEBEB"/>
        </w:rPr>
        <w:t>)</w:t>
      </w:r>
      <w:r>
        <w:rPr>
          <w:color w:val="EBEBEB"/>
        </w:rPr>
        <w:br/>
        <w:t xml:space="preserve">        </w:t>
      </w:r>
      <w:r>
        <w:rPr>
          <w:color w:val="FFFFFF"/>
        </w:rPr>
        <w:t>contador</w:t>
      </w:r>
      <w:r>
        <w:rPr>
          <w:color w:val="EBEBEB"/>
        </w:rPr>
        <w:t>--</w:t>
      </w:r>
      <w:r>
        <w:rPr>
          <w:color w:val="EBEBEB"/>
        </w:rPr>
        <w:br/>
        <w:t xml:space="preserve">    }</w:t>
      </w:r>
      <w:r>
        <w:rPr>
          <w:color w:val="EBEBEB"/>
        </w:rPr>
        <w:br/>
      </w:r>
      <w:r>
        <w:rPr>
          <w:color w:val="EBEBEB"/>
        </w:rPr>
        <w:br/>
        <w:t xml:space="preserve">    </w:t>
      </w:r>
      <w:r>
        <w:rPr>
          <w:color w:val="ED864A"/>
        </w:rPr>
        <w:t xml:space="preserve">do </w:t>
      </w:r>
      <w:r>
        <w:rPr>
          <w:color w:val="EBEBEB"/>
        </w:rPr>
        <w:t>{</w:t>
      </w:r>
      <w:r>
        <w:rPr>
          <w:color w:val="EBEBEB"/>
        </w:rPr>
        <w:br/>
        <w:t xml:space="preserve">        </w:t>
      </w:r>
      <w:r>
        <w:rPr>
          <w:i/>
          <w:iCs/>
          <w:color w:val="EBEBEB"/>
        </w:rPr>
        <w:t>println</w:t>
      </w:r>
      <w:r>
        <w:rPr>
          <w:color w:val="EBEBEB"/>
        </w:rPr>
        <w:t>()</w:t>
      </w:r>
      <w:r>
        <w:rPr>
          <w:color w:val="EBEBEB"/>
        </w:rPr>
        <w:br/>
        <w:t xml:space="preserve">        </w:t>
      </w:r>
      <w:r>
        <w:rPr>
          <w:i/>
          <w:iCs/>
          <w:color w:val="EBEBEB"/>
        </w:rPr>
        <w:t>println</w:t>
      </w:r>
      <w:r>
        <w:rPr>
          <w:color w:val="EBEBEB"/>
        </w:rPr>
        <w:t>(</w:t>
      </w:r>
      <w:r>
        <w:rPr>
          <w:color w:val="54B33E"/>
        </w:rPr>
        <w:t>"generando numero aleatorio.."</w:t>
      </w:r>
      <w:r>
        <w:rPr>
          <w:color w:val="EBEBEB"/>
        </w:rPr>
        <w:t>)</w:t>
      </w:r>
      <w:r>
        <w:rPr>
          <w:color w:val="EBEBEB"/>
        </w:rPr>
        <w:br/>
        <w:t xml:space="preserve">        </w:t>
      </w:r>
      <w:r>
        <w:rPr>
          <w:color w:val="ED864A"/>
        </w:rPr>
        <w:t xml:space="preserve">val </w:t>
      </w:r>
      <w:r>
        <w:rPr>
          <w:color w:val="FFFFFF"/>
        </w:rPr>
        <w:t xml:space="preserve">numeroAleatorio </w:t>
      </w:r>
      <w:r>
        <w:rPr>
          <w:color w:val="EBEBEB"/>
        </w:rPr>
        <w:t>= (</w:t>
      </w:r>
      <w:r>
        <w:rPr>
          <w:b/>
          <w:bCs/>
          <w:color w:val="33CCFF"/>
        </w:rPr>
        <w:t>0</w:t>
      </w:r>
      <w:r>
        <w:rPr>
          <w:color w:val="EBEBEB"/>
        </w:rPr>
        <w:t>..</w:t>
      </w:r>
      <w:r>
        <w:rPr>
          <w:b/>
          <w:bCs/>
          <w:color w:val="33CCFF"/>
        </w:rPr>
        <w:t>100</w:t>
      </w:r>
      <w:r>
        <w:rPr>
          <w:color w:val="EBEBEB"/>
        </w:rPr>
        <w:t>).</w:t>
      </w:r>
      <w:r>
        <w:rPr>
          <w:i/>
          <w:iCs/>
          <w:color w:val="FFC66D"/>
        </w:rPr>
        <w:t>random</w:t>
      </w:r>
      <w:r>
        <w:rPr>
          <w:color w:val="EBEBEB"/>
        </w:rPr>
        <w:t>()</w:t>
      </w:r>
      <w:r>
        <w:rPr>
          <w:color w:val="EBEBEB"/>
        </w:rPr>
        <w:br/>
        <w:t xml:space="preserve">        </w:t>
      </w:r>
      <w:r>
        <w:rPr>
          <w:i/>
          <w:iCs/>
          <w:color w:val="EBEBEB"/>
        </w:rPr>
        <w:t>println</w:t>
      </w:r>
      <w:r>
        <w:rPr>
          <w:color w:val="EBEBEB"/>
        </w:rPr>
        <w:t>(</w:t>
      </w:r>
      <w:r>
        <w:rPr>
          <w:color w:val="54B33E"/>
        </w:rPr>
        <w:t xml:space="preserve">"el numero generado es </w:t>
      </w:r>
      <w:r>
        <w:rPr>
          <w:color w:val="ED864A"/>
        </w:rPr>
        <w:t>$</w:t>
      </w:r>
      <w:r>
        <w:rPr>
          <w:color w:val="FFFFFF"/>
        </w:rPr>
        <w:t>numeroAleatorio</w:t>
      </w:r>
      <w:r>
        <w:rPr>
          <w:color w:val="54B33E"/>
        </w:rPr>
        <w:t>"</w:t>
      </w:r>
      <w:r>
        <w:rPr>
          <w:color w:val="EBEBEB"/>
        </w:rPr>
        <w:t>)</w:t>
      </w:r>
      <w:r>
        <w:rPr>
          <w:color w:val="EBEBEB"/>
        </w:rPr>
        <w:br/>
        <w:t xml:space="preserve">    } </w:t>
      </w:r>
      <w:r>
        <w:rPr>
          <w:color w:val="ED864A"/>
        </w:rPr>
        <w:t xml:space="preserve">while </w:t>
      </w:r>
      <w:r>
        <w:rPr>
          <w:color w:val="EBEBEB"/>
        </w:rPr>
        <w:t>(</w:t>
      </w:r>
      <w:r>
        <w:rPr>
          <w:color w:val="FFFFFF"/>
        </w:rPr>
        <w:t xml:space="preserve">numeroAleatorio </w:t>
      </w:r>
      <w:r>
        <w:rPr>
          <w:color w:val="EBEBEB"/>
        </w:rPr>
        <w:t xml:space="preserve">&gt; </w:t>
      </w:r>
      <w:r>
        <w:rPr>
          <w:b/>
          <w:bCs/>
          <w:color w:val="33CCFF"/>
        </w:rPr>
        <w:t>50</w:t>
      </w:r>
      <w:r>
        <w:rPr>
          <w:color w:val="EBEBEB"/>
        </w:rPr>
        <w:t>)</w:t>
      </w:r>
      <w:r>
        <w:rPr>
          <w:color w:val="EBEBEB"/>
        </w:rPr>
        <w:br/>
      </w:r>
      <w:r>
        <w:rPr>
          <w:color w:val="EBEBEB"/>
        </w:rPr>
        <w:br/>
        <w:t>}</w:t>
      </w:r>
    </w:p>
    <w:p w14:paraId="062C0DD4" w14:textId="0D79DB09" w:rsidR="004019B0" w:rsidRDefault="004019B0" w:rsidP="003B33E2">
      <w:pPr>
        <w:spacing w:after="0" w:line="240" w:lineRule="auto"/>
      </w:pPr>
    </w:p>
    <w:p w14:paraId="16EB7F9E" w14:textId="77777777" w:rsidR="004019B0" w:rsidRDefault="004019B0" w:rsidP="004019B0">
      <w:pPr>
        <w:spacing w:after="0" w:line="240" w:lineRule="auto"/>
      </w:pPr>
      <w:r>
        <w:t xml:space="preserve">el valor de ocntador es 10 </w:t>
      </w:r>
    </w:p>
    <w:p w14:paraId="638B8E83" w14:textId="77777777" w:rsidR="004019B0" w:rsidRDefault="004019B0" w:rsidP="004019B0">
      <w:pPr>
        <w:spacing w:after="0" w:line="240" w:lineRule="auto"/>
      </w:pPr>
      <w:r>
        <w:t xml:space="preserve">el valor de ocntador es 9 </w:t>
      </w:r>
    </w:p>
    <w:p w14:paraId="7BE727AE" w14:textId="77777777" w:rsidR="004019B0" w:rsidRDefault="004019B0" w:rsidP="004019B0">
      <w:pPr>
        <w:spacing w:after="0" w:line="240" w:lineRule="auto"/>
      </w:pPr>
      <w:r>
        <w:t xml:space="preserve">el valor de ocntador es 8 </w:t>
      </w:r>
    </w:p>
    <w:p w14:paraId="6DEA3438" w14:textId="77777777" w:rsidR="004019B0" w:rsidRDefault="004019B0" w:rsidP="004019B0">
      <w:pPr>
        <w:spacing w:after="0" w:line="240" w:lineRule="auto"/>
      </w:pPr>
      <w:r>
        <w:t xml:space="preserve">el valor de ocntador es 7 </w:t>
      </w:r>
    </w:p>
    <w:p w14:paraId="4CE24BD8" w14:textId="77777777" w:rsidR="004019B0" w:rsidRDefault="004019B0" w:rsidP="004019B0">
      <w:pPr>
        <w:spacing w:after="0" w:line="240" w:lineRule="auto"/>
      </w:pPr>
      <w:r>
        <w:t xml:space="preserve">el valor de ocntador es 6 </w:t>
      </w:r>
    </w:p>
    <w:p w14:paraId="20846EEB" w14:textId="77777777" w:rsidR="004019B0" w:rsidRDefault="004019B0" w:rsidP="004019B0">
      <w:pPr>
        <w:spacing w:after="0" w:line="240" w:lineRule="auto"/>
      </w:pPr>
      <w:r>
        <w:t xml:space="preserve">el valor de ocntador es 5 </w:t>
      </w:r>
    </w:p>
    <w:p w14:paraId="139FF1DC" w14:textId="77777777" w:rsidR="004019B0" w:rsidRDefault="004019B0" w:rsidP="004019B0">
      <w:pPr>
        <w:spacing w:after="0" w:line="240" w:lineRule="auto"/>
      </w:pPr>
      <w:r>
        <w:t xml:space="preserve">el valor de ocntador es 4 </w:t>
      </w:r>
    </w:p>
    <w:p w14:paraId="7A0E3925" w14:textId="77777777" w:rsidR="004019B0" w:rsidRDefault="004019B0" w:rsidP="004019B0">
      <w:pPr>
        <w:spacing w:after="0" w:line="240" w:lineRule="auto"/>
      </w:pPr>
      <w:r>
        <w:t xml:space="preserve">el valor de ocntador es 3 </w:t>
      </w:r>
    </w:p>
    <w:p w14:paraId="0EB33170" w14:textId="77777777" w:rsidR="004019B0" w:rsidRDefault="004019B0" w:rsidP="004019B0">
      <w:pPr>
        <w:spacing w:after="0" w:line="240" w:lineRule="auto"/>
      </w:pPr>
      <w:r>
        <w:t xml:space="preserve">el valor de ocntador es 2 </w:t>
      </w:r>
    </w:p>
    <w:p w14:paraId="0B7C45DF" w14:textId="77777777" w:rsidR="004019B0" w:rsidRDefault="004019B0" w:rsidP="004019B0">
      <w:pPr>
        <w:spacing w:after="0" w:line="240" w:lineRule="auto"/>
      </w:pPr>
      <w:r>
        <w:t xml:space="preserve">el valor de ocntador es 1 </w:t>
      </w:r>
    </w:p>
    <w:p w14:paraId="3991279F" w14:textId="77777777" w:rsidR="004019B0" w:rsidRDefault="004019B0" w:rsidP="004019B0">
      <w:pPr>
        <w:spacing w:after="0" w:line="240" w:lineRule="auto"/>
      </w:pPr>
    </w:p>
    <w:p w14:paraId="10A9CDAA" w14:textId="77777777" w:rsidR="004019B0" w:rsidRDefault="004019B0" w:rsidP="004019B0">
      <w:pPr>
        <w:spacing w:after="0" w:line="240" w:lineRule="auto"/>
      </w:pPr>
      <w:r>
        <w:t>generando numero aleatorio..</w:t>
      </w:r>
    </w:p>
    <w:p w14:paraId="5D43B07F" w14:textId="77777777" w:rsidR="004019B0" w:rsidRDefault="004019B0" w:rsidP="004019B0">
      <w:pPr>
        <w:spacing w:after="0" w:line="240" w:lineRule="auto"/>
      </w:pPr>
      <w:r>
        <w:t>el numero generado es 64</w:t>
      </w:r>
    </w:p>
    <w:p w14:paraId="08D6EBC1" w14:textId="77777777" w:rsidR="004019B0" w:rsidRDefault="004019B0" w:rsidP="004019B0">
      <w:pPr>
        <w:spacing w:after="0" w:line="240" w:lineRule="auto"/>
      </w:pPr>
    </w:p>
    <w:p w14:paraId="381F0901" w14:textId="77777777" w:rsidR="004019B0" w:rsidRDefault="004019B0" w:rsidP="004019B0">
      <w:pPr>
        <w:spacing w:after="0" w:line="240" w:lineRule="auto"/>
      </w:pPr>
      <w:r>
        <w:lastRenderedPageBreak/>
        <w:t>generando numero aleatorio..</w:t>
      </w:r>
    </w:p>
    <w:p w14:paraId="19A9468E" w14:textId="77777777" w:rsidR="004019B0" w:rsidRDefault="004019B0" w:rsidP="004019B0">
      <w:pPr>
        <w:spacing w:after="0" w:line="240" w:lineRule="auto"/>
      </w:pPr>
      <w:r>
        <w:t>el numero generado es 69</w:t>
      </w:r>
    </w:p>
    <w:p w14:paraId="0E046B3D" w14:textId="77777777" w:rsidR="004019B0" w:rsidRDefault="004019B0" w:rsidP="004019B0">
      <w:pPr>
        <w:spacing w:after="0" w:line="240" w:lineRule="auto"/>
      </w:pPr>
    </w:p>
    <w:p w14:paraId="5A92B8BC" w14:textId="77777777" w:rsidR="004019B0" w:rsidRDefault="004019B0" w:rsidP="004019B0">
      <w:pPr>
        <w:spacing w:after="0" w:line="240" w:lineRule="auto"/>
      </w:pPr>
      <w:r>
        <w:t>generando numero aleatorio..</w:t>
      </w:r>
    </w:p>
    <w:p w14:paraId="49C5D944" w14:textId="77777777" w:rsidR="004019B0" w:rsidRDefault="004019B0" w:rsidP="004019B0">
      <w:pPr>
        <w:spacing w:after="0" w:line="240" w:lineRule="auto"/>
      </w:pPr>
      <w:r>
        <w:t>el numero generado es 78</w:t>
      </w:r>
    </w:p>
    <w:p w14:paraId="462CDECB" w14:textId="77777777" w:rsidR="004019B0" w:rsidRDefault="004019B0" w:rsidP="004019B0">
      <w:pPr>
        <w:spacing w:after="0" w:line="240" w:lineRule="auto"/>
      </w:pPr>
    </w:p>
    <w:p w14:paraId="426BEA76" w14:textId="77777777" w:rsidR="004019B0" w:rsidRDefault="004019B0" w:rsidP="004019B0">
      <w:pPr>
        <w:spacing w:after="0" w:line="240" w:lineRule="auto"/>
      </w:pPr>
      <w:r>
        <w:t>generando numero aleatorio..</w:t>
      </w:r>
    </w:p>
    <w:p w14:paraId="16D4A749" w14:textId="66480F49" w:rsidR="004019B0" w:rsidRDefault="004019B0" w:rsidP="004019B0">
      <w:pPr>
        <w:spacing w:after="0" w:line="240" w:lineRule="auto"/>
      </w:pPr>
      <w:r>
        <w:t>el numero generado es 29</w:t>
      </w:r>
    </w:p>
    <w:p w14:paraId="757F527C" w14:textId="308C5FA0" w:rsidR="004019B0" w:rsidRDefault="004019B0" w:rsidP="004019B0">
      <w:pPr>
        <w:spacing w:after="0" w:line="240" w:lineRule="auto"/>
      </w:pPr>
    </w:p>
    <w:p w14:paraId="3DC128AA" w14:textId="77777777" w:rsidR="004019B0" w:rsidRDefault="004019B0" w:rsidP="004019B0">
      <w:pPr>
        <w:pStyle w:val="Ttulo1"/>
        <w:shd w:val="clear" w:color="auto" w:fill="121F3D"/>
        <w:spacing w:before="161" w:beforeAutospacing="0" w:after="161" w:afterAutospacing="0"/>
        <w:rPr>
          <w:rFonts w:ascii="Roboto" w:hAnsi="Roboto"/>
          <w:color w:val="EFF3F8"/>
        </w:rPr>
      </w:pPr>
      <w:r>
        <w:rPr>
          <w:rFonts w:ascii="Roboto" w:hAnsi="Roboto"/>
          <w:color w:val="EFF3F8"/>
        </w:rPr>
        <w:t>Ciclos</w:t>
      </w:r>
    </w:p>
    <w:p w14:paraId="143D4B47" w14:textId="1B734289" w:rsidR="004019B0" w:rsidRDefault="00324A24" w:rsidP="004019B0">
      <w:pPr>
        <w:spacing w:after="0" w:line="240" w:lineRule="auto"/>
      </w:pPr>
      <w:r>
        <w:rPr>
          <w:noProof/>
        </w:rPr>
        <w:drawing>
          <wp:inline distT="0" distB="0" distL="0" distR="0" wp14:anchorId="43E3F96D" wp14:editId="5C3FECFB">
            <wp:extent cx="5612130" cy="4375150"/>
            <wp:effectExtent l="0" t="0" r="7620" b="6350"/>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375150"/>
                    </a:xfrm>
                    <a:prstGeom prst="rect">
                      <a:avLst/>
                    </a:prstGeom>
                    <a:noFill/>
                    <a:ln>
                      <a:noFill/>
                    </a:ln>
                  </pic:spPr>
                </pic:pic>
              </a:graphicData>
            </a:graphic>
          </wp:inline>
        </w:drawing>
      </w:r>
    </w:p>
    <w:p w14:paraId="2FCC4415" w14:textId="7208AD59" w:rsidR="00324A24" w:rsidRDefault="00324A24" w:rsidP="004019B0">
      <w:pPr>
        <w:spacing w:after="0" w:line="240" w:lineRule="auto"/>
      </w:pPr>
      <w:r>
        <w:rPr>
          <w:noProof/>
        </w:rPr>
        <w:lastRenderedPageBreak/>
        <w:drawing>
          <wp:inline distT="0" distB="0" distL="0" distR="0" wp14:anchorId="46262504" wp14:editId="2DF38381">
            <wp:extent cx="5612130" cy="2707640"/>
            <wp:effectExtent l="0" t="0" r="7620" b="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707640"/>
                    </a:xfrm>
                    <a:prstGeom prst="rect">
                      <a:avLst/>
                    </a:prstGeom>
                    <a:noFill/>
                    <a:ln>
                      <a:noFill/>
                    </a:ln>
                  </pic:spPr>
                </pic:pic>
              </a:graphicData>
            </a:graphic>
          </wp:inline>
        </w:drawing>
      </w:r>
    </w:p>
    <w:p w14:paraId="51EF2618" w14:textId="678F59E2" w:rsidR="00324A24" w:rsidRDefault="00324A24" w:rsidP="004019B0">
      <w:pPr>
        <w:spacing w:after="0" w:line="240" w:lineRule="auto"/>
      </w:pPr>
      <w:r>
        <w:rPr>
          <w:noProof/>
        </w:rPr>
        <w:drawing>
          <wp:inline distT="0" distB="0" distL="0" distR="0" wp14:anchorId="308AD3FB" wp14:editId="7324D86A">
            <wp:extent cx="5612130" cy="2985770"/>
            <wp:effectExtent l="0" t="0" r="7620" b="508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985770"/>
                    </a:xfrm>
                    <a:prstGeom prst="rect">
                      <a:avLst/>
                    </a:prstGeom>
                    <a:noFill/>
                    <a:ln>
                      <a:noFill/>
                    </a:ln>
                  </pic:spPr>
                </pic:pic>
              </a:graphicData>
            </a:graphic>
          </wp:inline>
        </w:drawing>
      </w:r>
    </w:p>
    <w:p w14:paraId="01782B37" w14:textId="6BD58CB3" w:rsidR="00324A24" w:rsidRDefault="00324A24" w:rsidP="004019B0">
      <w:pPr>
        <w:spacing w:after="0" w:line="240" w:lineRule="auto"/>
      </w:pPr>
      <w:r>
        <w:rPr>
          <w:noProof/>
        </w:rPr>
        <w:lastRenderedPageBreak/>
        <w:drawing>
          <wp:inline distT="0" distB="0" distL="0" distR="0" wp14:anchorId="11489710" wp14:editId="1F2BBBEF">
            <wp:extent cx="5612130" cy="5275580"/>
            <wp:effectExtent l="0" t="0" r="7620" b="127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275580"/>
                    </a:xfrm>
                    <a:prstGeom prst="rect">
                      <a:avLst/>
                    </a:prstGeom>
                    <a:noFill/>
                    <a:ln>
                      <a:noFill/>
                    </a:ln>
                  </pic:spPr>
                </pic:pic>
              </a:graphicData>
            </a:graphic>
          </wp:inline>
        </w:drawing>
      </w:r>
    </w:p>
    <w:p w14:paraId="7A8396CD" w14:textId="0004B526" w:rsidR="00324A24" w:rsidRDefault="00324A24" w:rsidP="004019B0">
      <w:pPr>
        <w:spacing w:after="0" w:line="240" w:lineRule="auto"/>
      </w:pPr>
      <w:r>
        <w:rPr>
          <w:noProof/>
        </w:rPr>
        <w:lastRenderedPageBreak/>
        <w:drawing>
          <wp:inline distT="0" distB="0" distL="0" distR="0" wp14:anchorId="67108B83" wp14:editId="2C835DBA">
            <wp:extent cx="5612130" cy="4540885"/>
            <wp:effectExtent l="0" t="0" r="7620" b="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540885"/>
                    </a:xfrm>
                    <a:prstGeom prst="rect">
                      <a:avLst/>
                    </a:prstGeom>
                    <a:noFill/>
                    <a:ln>
                      <a:noFill/>
                    </a:ln>
                  </pic:spPr>
                </pic:pic>
              </a:graphicData>
            </a:graphic>
          </wp:inline>
        </w:drawing>
      </w:r>
    </w:p>
    <w:p w14:paraId="6D620B9E" w14:textId="77777777" w:rsidR="002B14E3" w:rsidRDefault="002B14E3" w:rsidP="002B14E3">
      <w:pPr>
        <w:pStyle w:val="HTMLconformatoprevio"/>
        <w:shd w:val="clear" w:color="auto" w:fill="131314"/>
        <w:rPr>
          <w:color w:val="EBEBEB"/>
        </w:rPr>
      </w:pPr>
      <w:r>
        <w:rPr>
          <w:color w:val="ED864A"/>
        </w:rPr>
        <w:t xml:space="preserve">fun </w:t>
      </w:r>
      <w:r>
        <w:rPr>
          <w:color w:val="FFCF40"/>
        </w:rPr>
        <w:t>main</w:t>
      </w:r>
      <w:r>
        <w:rPr>
          <w:color w:val="EBEBEB"/>
        </w:rPr>
        <w:t>(</w:t>
      </w:r>
      <w:r>
        <w:rPr>
          <w:color w:val="FFFFFF"/>
        </w:rPr>
        <w:t>args</w:t>
      </w:r>
      <w:r>
        <w:rPr>
          <w:color w:val="EBEBEB"/>
        </w:rPr>
        <w:t xml:space="preserve">: </w:t>
      </w:r>
      <w:r>
        <w:rPr>
          <w:color w:val="FFFFFF"/>
        </w:rPr>
        <w:t>Array</w:t>
      </w:r>
      <w:r>
        <w:rPr>
          <w:color w:val="EBEBEB"/>
        </w:rPr>
        <w:t>&lt;</w:t>
      </w:r>
      <w:r>
        <w:rPr>
          <w:color w:val="FFFFFF"/>
        </w:rPr>
        <w:t>String</w:t>
      </w:r>
      <w:r>
        <w:rPr>
          <w:color w:val="EBEBEB"/>
        </w:rPr>
        <w:t>&gt;){</w:t>
      </w:r>
      <w:r>
        <w:rPr>
          <w:color w:val="EBEBEB"/>
        </w:rPr>
        <w:br/>
        <w:t xml:space="preserve">    </w:t>
      </w:r>
      <w:r>
        <w:rPr>
          <w:color w:val="7EC3E6"/>
        </w:rPr>
        <w:t>//for: ciclo for permite ejecutar un codigo para cada elemento de lista que creamos</w:t>
      </w:r>
      <w:r>
        <w:rPr>
          <w:color w:val="7EC3E6"/>
        </w:rPr>
        <w:br/>
        <w:t xml:space="preserve">    </w:t>
      </w:r>
      <w:r>
        <w:rPr>
          <w:color w:val="ED864A"/>
        </w:rPr>
        <w:t xml:space="preserve">val </w:t>
      </w:r>
      <w:r>
        <w:rPr>
          <w:color w:val="FFFFFF"/>
        </w:rPr>
        <w:t xml:space="preserve">listaDeFrutas </w:t>
      </w:r>
      <w:r>
        <w:rPr>
          <w:color w:val="EBEBEB"/>
        </w:rPr>
        <w:t xml:space="preserve">= </w:t>
      </w:r>
      <w:r>
        <w:rPr>
          <w:i/>
          <w:iCs/>
          <w:color w:val="EBEBEB"/>
        </w:rPr>
        <w:t>listOf</w:t>
      </w:r>
      <w:r>
        <w:rPr>
          <w:color w:val="EBEBEB"/>
        </w:rPr>
        <w:t>(</w:t>
      </w:r>
      <w:r>
        <w:rPr>
          <w:color w:val="54B33E"/>
        </w:rPr>
        <w:t>"Manzana"</w:t>
      </w:r>
      <w:r>
        <w:rPr>
          <w:b/>
          <w:bCs/>
          <w:color w:val="ED864A"/>
        </w:rPr>
        <w:t xml:space="preserve">, </w:t>
      </w:r>
      <w:r>
        <w:rPr>
          <w:color w:val="54B33E"/>
        </w:rPr>
        <w:t>"Pera"</w:t>
      </w:r>
      <w:r>
        <w:rPr>
          <w:b/>
          <w:bCs/>
          <w:color w:val="ED864A"/>
        </w:rPr>
        <w:t xml:space="preserve">, </w:t>
      </w:r>
      <w:r>
        <w:rPr>
          <w:color w:val="54B33E"/>
        </w:rPr>
        <w:t>"Frambuesa"</w:t>
      </w:r>
      <w:r>
        <w:rPr>
          <w:b/>
          <w:bCs/>
          <w:color w:val="ED864A"/>
        </w:rPr>
        <w:t>,</w:t>
      </w:r>
      <w:r>
        <w:rPr>
          <w:color w:val="54B33E"/>
        </w:rPr>
        <w:t>"Durazno"</w:t>
      </w:r>
      <w:r>
        <w:rPr>
          <w:color w:val="EBEBEB"/>
        </w:rPr>
        <w:t xml:space="preserve">) </w:t>
      </w:r>
      <w:r>
        <w:rPr>
          <w:color w:val="7EC3E6"/>
        </w:rPr>
        <w:t>//list0ftodo lo que agreguemos va a una lista</w:t>
      </w:r>
      <w:r>
        <w:rPr>
          <w:color w:val="7EC3E6"/>
        </w:rPr>
        <w:br/>
        <w:t xml:space="preserve">    </w:t>
      </w:r>
      <w:r>
        <w:rPr>
          <w:color w:val="ED864A"/>
        </w:rPr>
        <w:t xml:space="preserve">for </w:t>
      </w:r>
      <w:r>
        <w:rPr>
          <w:color w:val="EBEBEB"/>
        </w:rPr>
        <w:t>(</w:t>
      </w:r>
      <w:r>
        <w:rPr>
          <w:color w:val="FFFFFF"/>
        </w:rPr>
        <w:t xml:space="preserve">fruta </w:t>
      </w:r>
      <w:r>
        <w:rPr>
          <w:color w:val="ED864A"/>
        </w:rPr>
        <w:t xml:space="preserve">in </w:t>
      </w:r>
      <w:r>
        <w:rPr>
          <w:color w:val="FFFFFF"/>
        </w:rPr>
        <w:t>listaDeFrutas</w:t>
      </w:r>
      <w:r>
        <w:rPr>
          <w:color w:val="EBEBEB"/>
        </w:rPr>
        <w:t xml:space="preserve">) </w:t>
      </w:r>
      <w:r>
        <w:rPr>
          <w:i/>
          <w:iCs/>
          <w:color w:val="EBEBEB"/>
        </w:rPr>
        <w:t>println</w:t>
      </w:r>
      <w:r>
        <w:rPr>
          <w:color w:val="EBEBEB"/>
        </w:rPr>
        <w:t>(</w:t>
      </w:r>
      <w:r>
        <w:rPr>
          <w:color w:val="54B33E"/>
        </w:rPr>
        <w:t xml:space="preserve">"hoy voy a comerme una fruta llamada </w:t>
      </w:r>
      <w:r>
        <w:rPr>
          <w:color w:val="ED864A"/>
        </w:rPr>
        <w:t>$</w:t>
      </w:r>
      <w:r>
        <w:rPr>
          <w:color w:val="FFFFFF"/>
        </w:rPr>
        <w:t>fruta</w:t>
      </w:r>
      <w:r>
        <w:rPr>
          <w:color w:val="54B33E"/>
        </w:rPr>
        <w:t>"</w:t>
      </w:r>
      <w:r>
        <w:rPr>
          <w:color w:val="EBEBEB"/>
        </w:rPr>
        <w:t>)</w:t>
      </w:r>
      <w:r>
        <w:rPr>
          <w:color w:val="EBEBEB"/>
        </w:rPr>
        <w:br/>
        <w:t xml:space="preserve">    </w:t>
      </w:r>
      <w:r>
        <w:rPr>
          <w:color w:val="FFFFFF"/>
        </w:rPr>
        <w:t>listaDeFrutas</w:t>
      </w:r>
      <w:r>
        <w:rPr>
          <w:color w:val="EBEBEB"/>
        </w:rPr>
        <w:t>.</w:t>
      </w:r>
      <w:r>
        <w:rPr>
          <w:i/>
          <w:iCs/>
          <w:color w:val="FFC66D"/>
        </w:rPr>
        <w:t>forEach</w:t>
      </w:r>
      <w:r>
        <w:rPr>
          <w:b/>
          <w:bCs/>
          <w:color w:val="EBEBEB"/>
        </w:rPr>
        <w:t xml:space="preserve">{ </w:t>
      </w:r>
      <w:r>
        <w:rPr>
          <w:color w:val="FFFFFF"/>
        </w:rPr>
        <w:t>fruta</w:t>
      </w:r>
      <w:r>
        <w:rPr>
          <w:b/>
          <w:bCs/>
          <w:color w:val="EBEBEB"/>
        </w:rPr>
        <w:t xml:space="preserve">-&gt; </w:t>
      </w:r>
      <w:r>
        <w:rPr>
          <w:i/>
          <w:iCs/>
          <w:color w:val="EBEBEB"/>
        </w:rPr>
        <w:t>println</w:t>
      </w:r>
      <w:r>
        <w:rPr>
          <w:color w:val="EBEBEB"/>
        </w:rPr>
        <w:t>(</w:t>
      </w:r>
      <w:r>
        <w:rPr>
          <w:color w:val="54B33E"/>
        </w:rPr>
        <w:t xml:space="preserve">"hoy voy a comerme una fruta nueva se llama </w:t>
      </w:r>
      <w:r>
        <w:rPr>
          <w:color w:val="ED864A"/>
        </w:rPr>
        <w:t>$</w:t>
      </w:r>
      <w:r>
        <w:rPr>
          <w:color w:val="FFFFFF"/>
        </w:rPr>
        <w:t>fruta</w:t>
      </w:r>
      <w:r>
        <w:rPr>
          <w:color w:val="54B33E"/>
        </w:rPr>
        <w:t>"</w:t>
      </w:r>
      <w:r>
        <w:rPr>
          <w:color w:val="EBEBEB"/>
        </w:rPr>
        <w:t xml:space="preserve">) </w:t>
      </w:r>
      <w:r>
        <w:rPr>
          <w:b/>
          <w:bCs/>
          <w:color w:val="EBEBEB"/>
        </w:rPr>
        <w:t xml:space="preserve">} </w:t>
      </w:r>
      <w:r>
        <w:rPr>
          <w:color w:val="7EC3E6"/>
        </w:rPr>
        <w:t>// {}=funcion anonima ejecuta una cantidad n</w:t>
      </w:r>
      <w:r>
        <w:rPr>
          <w:color w:val="7EC3E6"/>
        </w:rPr>
        <w:br/>
        <w:t xml:space="preserve">    //forEach es lo mismo que: for (fruta in listaDeFrutas)</w:t>
      </w:r>
      <w:r>
        <w:rPr>
          <w:color w:val="7EC3E6"/>
        </w:rPr>
        <w:br/>
      </w:r>
      <w:r>
        <w:rPr>
          <w:color w:val="7EC3E6"/>
        </w:rPr>
        <w:br/>
        <w:t xml:space="preserve">    //funcion map:</w:t>
      </w:r>
      <w:r>
        <w:rPr>
          <w:color w:val="7EC3E6"/>
        </w:rPr>
        <w:br/>
        <w:t xml:space="preserve">    </w:t>
      </w:r>
      <w:r>
        <w:rPr>
          <w:color w:val="ED864A"/>
        </w:rPr>
        <w:t xml:space="preserve">val </w:t>
      </w:r>
      <w:r>
        <w:rPr>
          <w:color w:val="FFFFFF"/>
        </w:rPr>
        <w:t>caracteresDeFruta</w:t>
      </w:r>
      <w:r>
        <w:rPr>
          <w:color w:val="EBEBEB"/>
        </w:rPr>
        <w:t xml:space="preserve">: </w:t>
      </w:r>
      <w:r>
        <w:rPr>
          <w:color w:val="FFFFFF"/>
        </w:rPr>
        <w:t>List</w:t>
      </w:r>
      <w:r>
        <w:rPr>
          <w:color w:val="EBEBEB"/>
        </w:rPr>
        <w:t>&lt;</w:t>
      </w:r>
      <w:r>
        <w:rPr>
          <w:color w:val="FFFFFF"/>
        </w:rPr>
        <w:t>Int</w:t>
      </w:r>
      <w:r>
        <w:rPr>
          <w:color w:val="EBEBEB"/>
        </w:rPr>
        <w:t xml:space="preserve">&gt; = </w:t>
      </w:r>
      <w:r>
        <w:rPr>
          <w:color w:val="FFFFFF"/>
        </w:rPr>
        <w:t>listaDeFrutas</w:t>
      </w:r>
      <w:r>
        <w:rPr>
          <w:color w:val="EBEBEB"/>
        </w:rPr>
        <w:t>.</w:t>
      </w:r>
      <w:r>
        <w:rPr>
          <w:i/>
          <w:iCs/>
          <w:color w:val="FFC66D"/>
        </w:rPr>
        <w:t xml:space="preserve">map </w:t>
      </w:r>
      <w:r>
        <w:rPr>
          <w:b/>
          <w:bCs/>
          <w:color w:val="EBEBEB"/>
        </w:rPr>
        <w:t xml:space="preserve">{ </w:t>
      </w:r>
      <w:r>
        <w:rPr>
          <w:color w:val="FFFFFF"/>
        </w:rPr>
        <w:t xml:space="preserve">fruta </w:t>
      </w:r>
      <w:r>
        <w:rPr>
          <w:b/>
          <w:bCs/>
          <w:color w:val="EBEBEB"/>
        </w:rPr>
        <w:t xml:space="preserve">-&gt; </w:t>
      </w:r>
      <w:r>
        <w:rPr>
          <w:color w:val="FFFFFF"/>
        </w:rPr>
        <w:t>fruta</w:t>
      </w:r>
      <w:r>
        <w:rPr>
          <w:color w:val="EBEBEB"/>
        </w:rPr>
        <w:t>.</w:t>
      </w:r>
      <w:r>
        <w:rPr>
          <w:color w:val="ED94FF"/>
        </w:rPr>
        <w:t xml:space="preserve">length </w:t>
      </w:r>
      <w:r>
        <w:rPr>
          <w:b/>
          <w:bCs/>
          <w:color w:val="EBEBEB"/>
        </w:rPr>
        <w:t xml:space="preserve">} </w:t>
      </w:r>
      <w:r>
        <w:rPr>
          <w:color w:val="7EC3E6"/>
        </w:rPr>
        <w:t>//fruta -&gt; lo convierte a</w:t>
      </w:r>
      <w:r>
        <w:rPr>
          <w:color w:val="7EC3E6"/>
        </w:rPr>
        <w:br/>
        <w:t xml:space="preserve">    </w:t>
      </w:r>
      <w:r>
        <w:rPr>
          <w:i/>
          <w:iCs/>
          <w:color w:val="EBEBEB"/>
        </w:rPr>
        <w:t>println</w:t>
      </w:r>
      <w:r>
        <w:rPr>
          <w:color w:val="EBEBEB"/>
        </w:rPr>
        <w:t>(</w:t>
      </w:r>
      <w:r>
        <w:rPr>
          <w:color w:val="FFFFFF"/>
        </w:rPr>
        <w:t>caracteresDeFruta</w:t>
      </w:r>
      <w:r>
        <w:rPr>
          <w:color w:val="EBEBEB"/>
        </w:rPr>
        <w:t>)</w:t>
      </w:r>
      <w:r>
        <w:rPr>
          <w:color w:val="EBEBEB"/>
        </w:rPr>
        <w:br/>
      </w:r>
      <w:r>
        <w:rPr>
          <w:color w:val="EBEBEB"/>
        </w:rPr>
        <w:br/>
        <w:t xml:space="preserve">    </w:t>
      </w:r>
      <w:r>
        <w:rPr>
          <w:color w:val="7EC3E6"/>
        </w:rPr>
        <w:t>//funcion filter filtras elementos de una función</w:t>
      </w:r>
      <w:r>
        <w:rPr>
          <w:color w:val="7EC3E6"/>
        </w:rPr>
        <w:br/>
        <w:t xml:space="preserve">    </w:t>
      </w:r>
      <w:r>
        <w:rPr>
          <w:color w:val="ED864A"/>
        </w:rPr>
        <w:t xml:space="preserve">val </w:t>
      </w:r>
      <w:r>
        <w:rPr>
          <w:color w:val="FFFFFF"/>
        </w:rPr>
        <w:t xml:space="preserve">listaFiltrada </w:t>
      </w:r>
      <w:r>
        <w:rPr>
          <w:color w:val="EBEBEB"/>
        </w:rPr>
        <w:t xml:space="preserve">= </w:t>
      </w:r>
      <w:r>
        <w:rPr>
          <w:color w:val="FFFFFF"/>
        </w:rPr>
        <w:t>caracteresDeFruta</w:t>
      </w:r>
      <w:r>
        <w:rPr>
          <w:color w:val="EBEBEB"/>
        </w:rPr>
        <w:t>.</w:t>
      </w:r>
      <w:r>
        <w:rPr>
          <w:i/>
          <w:iCs/>
          <w:color w:val="FFC66D"/>
        </w:rPr>
        <w:t xml:space="preserve">filter </w:t>
      </w:r>
      <w:r>
        <w:rPr>
          <w:b/>
          <w:bCs/>
          <w:color w:val="EBEBEB"/>
        </w:rPr>
        <w:t xml:space="preserve">{ </w:t>
      </w:r>
      <w:r>
        <w:rPr>
          <w:color w:val="FFFFFF"/>
        </w:rPr>
        <w:t xml:space="preserve">largoDeFrutas </w:t>
      </w:r>
      <w:r>
        <w:rPr>
          <w:b/>
          <w:bCs/>
          <w:color w:val="EBEBEB"/>
        </w:rPr>
        <w:t xml:space="preserve">-&gt; </w:t>
      </w:r>
      <w:r>
        <w:rPr>
          <w:color w:val="FFFFFF"/>
        </w:rPr>
        <w:t xml:space="preserve">largoDeFrutas </w:t>
      </w:r>
      <w:r>
        <w:rPr>
          <w:color w:val="EBEBEB"/>
        </w:rPr>
        <w:t xml:space="preserve">&gt; </w:t>
      </w:r>
      <w:r>
        <w:rPr>
          <w:b/>
          <w:bCs/>
          <w:color w:val="33CCFF"/>
        </w:rPr>
        <w:t xml:space="preserve">5 </w:t>
      </w:r>
      <w:r>
        <w:rPr>
          <w:b/>
          <w:bCs/>
          <w:color w:val="EBEBEB"/>
        </w:rPr>
        <w:t>}</w:t>
      </w:r>
      <w:r>
        <w:rPr>
          <w:b/>
          <w:bCs/>
          <w:color w:val="EBEBEB"/>
        </w:rPr>
        <w:br/>
        <w:t xml:space="preserve">    </w:t>
      </w:r>
      <w:r>
        <w:rPr>
          <w:i/>
          <w:iCs/>
          <w:color w:val="EBEBEB"/>
        </w:rPr>
        <w:t>println</w:t>
      </w:r>
      <w:r>
        <w:rPr>
          <w:color w:val="EBEBEB"/>
        </w:rPr>
        <w:t>(</w:t>
      </w:r>
      <w:r>
        <w:rPr>
          <w:color w:val="FFFFFF"/>
        </w:rPr>
        <w:t>listaFiltrada</w:t>
      </w:r>
      <w:r>
        <w:rPr>
          <w:color w:val="EBEBEB"/>
        </w:rPr>
        <w:t>)</w:t>
      </w:r>
      <w:r>
        <w:rPr>
          <w:color w:val="EBEBEB"/>
        </w:rPr>
        <w:br/>
        <w:t>}</w:t>
      </w:r>
    </w:p>
    <w:p w14:paraId="1902837D" w14:textId="77777777" w:rsidR="002B14E3" w:rsidRDefault="002B14E3" w:rsidP="002B14E3">
      <w:pPr>
        <w:spacing w:after="0" w:line="240" w:lineRule="auto"/>
      </w:pPr>
      <w:r>
        <w:t>hoy voy a comerme una fruta llamada Manzana</w:t>
      </w:r>
    </w:p>
    <w:p w14:paraId="107B024B" w14:textId="77777777" w:rsidR="002B14E3" w:rsidRDefault="002B14E3" w:rsidP="002B14E3">
      <w:pPr>
        <w:spacing w:after="0" w:line="240" w:lineRule="auto"/>
      </w:pPr>
      <w:r>
        <w:t>hoy voy a comerme una fruta llamada Pera</w:t>
      </w:r>
    </w:p>
    <w:p w14:paraId="5A13AD58" w14:textId="77777777" w:rsidR="002B14E3" w:rsidRDefault="002B14E3" w:rsidP="002B14E3">
      <w:pPr>
        <w:spacing w:after="0" w:line="240" w:lineRule="auto"/>
      </w:pPr>
      <w:r>
        <w:t>hoy voy a comerme una fruta llamada Frambuesa</w:t>
      </w:r>
    </w:p>
    <w:p w14:paraId="3FEDE85A" w14:textId="77777777" w:rsidR="002B14E3" w:rsidRDefault="002B14E3" w:rsidP="002B14E3">
      <w:pPr>
        <w:spacing w:after="0" w:line="240" w:lineRule="auto"/>
      </w:pPr>
      <w:r>
        <w:t>hoy voy a comerme una fruta llamada Durazno</w:t>
      </w:r>
    </w:p>
    <w:p w14:paraId="24F7A74E" w14:textId="77777777" w:rsidR="002B14E3" w:rsidRDefault="002B14E3" w:rsidP="002B14E3">
      <w:pPr>
        <w:spacing w:after="0" w:line="240" w:lineRule="auto"/>
      </w:pPr>
      <w:r>
        <w:lastRenderedPageBreak/>
        <w:t>hoy voy a comerme una fruta nueva se llama Manzana</w:t>
      </w:r>
    </w:p>
    <w:p w14:paraId="4BDA104F" w14:textId="77777777" w:rsidR="002B14E3" w:rsidRDefault="002B14E3" w:rsidP="002B14E3">
      <w:pPr>
        <w:spacing w:after="0" w:line="240" w:lineRule="auto"/>
      </w:pPr>
      <w:r>
        <w:t>hoy voy a comerme una fruta nueva se llama Pera</w:t>
      </w:r>
    </w:p>
    <w:p w14:paraId="07B090A7" w14:textId="77777777" w:rsidR="002B14E3" w:rsidRDefault="002B14E3" w:rsidP="002B14E3">
      <w:pPr>
        <w:spacing w:after="0" w:line="240" w:lineRule="auto"/>
      </w:pPr>
      <w:r>
        <w:t>hoy voy a comerme una fruta nueva se llama Frambuesa</w:t>
      </w:r>
    </w:p>
    <w:p w14:paraId="1BAA0401" w14:textId="77777777" w:rsidR="002B14E3" w:rsidRDefault="002B14E3" w:rsidP="002B14E3">
      <w:pPr>
        <w:spacing w:after="0" w:line="240" w:lineRule="auto"/>
      </w:pPr>
      <w:r>
        <w:t>hoy voy a comerme una fruta nueva se llama Durazno</w:t>
      </w:r>
    </w:p>
    <w:p w14:paraId="646849B7" w14:textId="77777777" w:rsidR="002B14E3" w:rsidRDefault="002B14E3" w:rsidP="002B14E3">
      <w:pPr>
        <w:spacing w:after="0" w:line="240" w:lineRule="auto"/>
      </w:pPr>
      <w:r>
        <w:t>[7, 4, 9, 7]</w:t>
      </w:r>
    </w:p>
    <w:p w14:paraId="4FA627A1" w14:textId="4279A5B2" w:rsidR="002B14E3" w:rsidRDefault="002B14E3" w:rsidP="002B14E3">
      <w:pPr>
        <w:spacing w:after="0" w:line="240" w:lineRule="auto"/>
      </w:pPr>
      <w:r>
        <w:t>[7, 9, 7]</w:t>
      </w:r>
    </w:p>
    <w:p w14:paraId="4FD67DA6" w14:textId="729F16ED" w:rsidR="002B14E3" w:rsidRDefault="002B14E3" w:rsidP="002B14E3">
      <w:pPr>
        <w:spacing w:after="0" w:line="240" w:lineRule="auto"/>
      </w:pPr>
    </w:p>
    <w:p w14:paraId="5CA7CF12" w14:textId="77777777" w:rsidR="002B14E3" w:rsidRDefault="002B14E3" w:rsidP="002B14E3">
      <w:pPr>
        <w:pStyle w:val="Ttulo1"/>
        <w:shd w:val="clear" w:color="auto" w:fill="121F3D"/>
        <w:spacing w:before="161" w:beforeAutospacing="0" w:after="161" w:afterAutospacing="0"/>
        <w:rPr>
          <w:rFonts w:ascii="Roboto" w:hAnsi="Roboto"/>
          <w:color w:val="EFF3F8"/>
        </w:rPr>
      </w:pPr>
      <w:r>
        <w:rPr>
          <w:rFonts w:ascii="Roboto" w:hAnsi="Roboto"/>
          <w:color w:val="EFF3F8"/>
        </w:rPr>
        <w:t>Null-Safety en Kotlin</w:t>
      </w:r>
    </w:p>
    <w:p w14:paraId="5C3F8931" w14:textId="0968A456" w:rsidR="002B14E3" w:rsidRDefault="002B14E3" w:rsidP="002B14E3">
      <w:pPr>
        <w:spacing w:after="0" w:line="240" w:lineRule="auto"/>
      </w:pPr>
      <w:r>
        <w:rPr>
          <w:noProof/>
        </w:rPr>
        <w:drawing>
          <wp:inline distT="0" distB="0" distL="0" distR="0" wp14:anchorId="7889B8C7" wp14:editId="734717CA">
            <wp:extent cx="5612130" cy="3492500"/>
            <wp:effectExtent l="0" t="0" r="762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492500"/>
                    </a:xfrm>
                    <a:prstGeom prst="rect">
                      <a:avLst/>
                    </a:prstGeom>
                    <a:noFill/>
                    <a:ln>
                      <a:noFill/>
                    </a:ln>
                  </pic:spPr>
                </pic:pic>
              </a:graphicData>
            </a:graphic>
          </wp:inline>
        </w:drawing>
      </w:r>
    </w:p>
    <w:p w14:paraId="0E7525C7" w14:textId="4297EDC3" w:rsidR="002B14E3" w:rsidRDefault="002B14E3" w:rsidP="002B14E3">
      <w:pPr>
        <w:spacing w:after="0" w:line="240" w:lineRule="auto"/>
      </w:pPr>
      <w:r>
        <w:rPr>
          <w:noProof/>
        </w:rPr>
        <w:lastRenderedPageBreak/>
        <w:drawing>
          <wp:inline distT="0" distB="0" distL="0" distR="0" wp14:anchorId="3BCAA37D" wp14:editId="5FACC37F">
            <wp:extent cx="5612130" cy="3531870"/>
            <wp:effectExtent l="0" t="0" r="7620" b="0"/>
            <wp:docPr id="15" name="Imagen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531870"/>
                    </a:xfrm>
                    <a:prstGeom prst="rect">
                      <a:avLst/>
                    </a:prstGeom>
                    <a:noFill/>
                    <a:ln>
                      <a:noFill/>
                    </a:ln>
                  </pic:spPr>
                </pic:pic>
              </a:graphicData>
            </a:graphic>
          </wp:inline>
        </w:drawing>
      </w:r>
    </w:p>
    <w:p w14:paraId="598930EC" w14:textId="77777777" w:rsidR="002B14E3" w:rsidRDefault="002B14E3">
      <w:r>
        <w:br w:type="page"/>
      </w:r>
    </w:p>
    <w:p w14:paraId="59C0555E" w14:textId="4FC694B2" w:rsidR="002B14E3" w:rsidRDefault="002B14E3" w:rsidP="002B14E3">
      <w:pPr>
        <w:spacing w:after="0" w:line="240" w:lineRule="auto"/>
      </w:pPr>
      <w:r>
        <w:rPr>
          <w:noProof/>
        </w:rPr>
        <w:lastRenderedPageBreak/>
        <w:drawing>
          <wp:inline distT="0" distB="0" distL="0" distR="0" wp14:anchorId="2D75259C" wp14:editId="4C0DFD98">
            <wp:extent cx="5612130" cy="1717675"/>
            <wp:effectExtent l="0" t="0" r="7620" b="0"/>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717675"/>
                    </a:xfrm>
                    <a:prstGeom prst="rect">
                      <a:avLst/>
                    </a:prstGeom>
                    <a:noFill/>
                    <a:ln>
                      <a:noFill/>
                    </a:ln>
                  </pic:spPr>
                </pic:pic>
              </a:graphicData>
            </a:graphic>
          </wp:inline>
        </w:drawing>
      </w:r>
    </w:p>
    <w:p w14:paraId="104360C3" w14:textId="2FEDCFFF" w:rsidR="002B14E3" w:rsidRDefault="002B14E3" w:rsidP="002B14E3">
      <w:pPr>
        <w:spacing w:after="0" w:line="240" w:lineRule="auto"/>
      </w:pPr>
      <w:r>
        <w:rPr>
          <w:noProof/>
        </w:rPr>
        <w:drawing>
          <wp:inline distT="0" distB="0" distL="0" distR="0" wp14:anchorId="20EE5AC8" wp14:editId="06A62BDF">
            <wp:extent cx="5612130" cy="2872740"/>
            <wp:effectExtent l="0" t="0" r="7620" b="381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872740"/>
                    </a:xfrm>
                    <a:prstGeom prst="rect">
                      <a:avLst/>
                    </a:prstGeom>
                    <a:noFill/>
                    <a:ln>
                      <a:noFill/>
                    </a:ln>
                  </pic:spPr>
                </pic:pic>
              </a:graphicData>
            </a:graphic>
          </wp:inline>
        </w:drawing>
      </w:r>
    </w:p>
    <w:p w14:paraId="51513623" w14:textId="3396C803" w:rsidR="002B14E3" w:rsidRDefault="002B14E3" w:rsidP="002B14E3">
      <w:pPr>
        <w:spacing w:after="0" w:line="240" w:lineRule="auto"/>
      </w:pPr>
    </w:p>
    <w:p w14:paraId="666761FD" w14:textId="77777777" w:rsidR="002B14E3" w:rsidRDefault="002B14E3" w:rsidP="002B14E3">
      <w:pPr>
        <w:pStyle w:val="Ttulo1"/>
        <w:shd w:val="clear" w:color="auto" w:fill="121F3D"/>
        <w:spacing w:before="161" w:beforeAutospacing="0" w:after="161" w:afterAutospacing="0"/>
        <w:rPr>
          <w:rFonts w:ascii="Roboto" w:hAnsi="Roboto"/>
          <w:color w:val="EFF3F8"/>
        </w:rPr>
      </w:pPr>
      <w:r>
        <w:rPr>
          <w:rFonts w:ascii="Roboto" w:hAnsi="Roboto"/>
          <w:color w:val="EFF3F8"/>
        </w:rPr>
        <w:t>Valores nulos, Double bang y cómo solucionarlos.</w:t>
      </w:r>
    </w:p>
    <w:p w14:paraId="3A83F920" w14:textId="1734B45E" w:rsidR="002B14E3" w:rsidRDefault="00000000" w:rsidP="002B14E3">
      <w:pPr>
        <w:spacing w:after="0" w:line="240" w:lineRule="auto"/>
      </w:pPr>
      <w:hyperlink r:id="rId22" w:history="1">
        <w:r w:rsidR="00875F30" w:rsidRPr="00D7264E">
          <w:rPr>
            <w:rStyle w:val="Hipervnculo"/>
          </w:rPr>
          <w:t>https://programandoointentandolo.com/2018/02/kotlin-gestion-nulos-null-safety.html</w:t>
        </w:r>
      </w:hyperlink>
    </w:p>
    <w:p w14:paraId="5209EC0E" w14:textId="6ECE79E1" w:rsidR="00875F30" w:rsidRDefault="00875F30" w:rsidP="002B14E3">
      <w:pPr>
        <w:spacing w:after="0" w:line="240" w:lineRule="auto"/>
      </w:pPr>
      <w:r>
        <w:rPr>
          <w:noProof/>
        </w:rPr>
        <w:lastRenderedPageBreak/>
        <w:drawing>
          <wp:inline distT="0" distB="0" distL="0" distR="0" wp14:anchorId="28B2549F" wp14:editId="4AAD20C1">
            <wp:extent cx="5612130" cy="2901950"/>
            <wp:effectExtent l="0" t="0" r="762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901950"/>
                    </a:xfrm>
                    <a:prstGeom prst="rect">
                      <a:avLst/>
                    </a:prstGeom>
                    <a:noFill/>
                    <a:ln>
                      <a:noFill/>
                    </a:ln>
                  </pic:spPr>
                </pic:pic>
              </a:graphicData>
            </a:graphic>
          </wp:inline>
        </w:drawing>
      </w:r>
    </w:p>
    <w:p w14:paraId="0226B0EA" w14:textId="6A4C3D4F" w:rsidR="00875F30" w:rsidRDefault="00875F30" w:rsidP="002B14E3">
      <w:pPr>
        <w:spacing w:after="0" w:line="240" w:lineRule="auto"/>
      </w:pPr>
      <w:r>
        <w:rPr>
          <w:noProof/>
        </w:rPr>
        <w:drawing>
          <wp:inline distT="0" distB="0" distL="0" distR="0" wp14:anchorId="1A6227DA" wp14:editId="4E4FE68B">
            <wp:extent cx="5612130" cy="1698625"/>
            <wp:effectExtent l="0" t="0" r="7620" b="0"/>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698625"/>
                    </a:xfrm>
                    <a:prstGeom prst="rect">
                      <a:avLst/>
                    </a:prstGeom>
                    <a:noFill/>
                    <a:ln>
                      <a:noFill/>
                    </a:ln>
                  </pic:spPr>
                </pic:pic>
              </a:graphicData>
            </a:graphic>
          </wp:inline>
        </w:drawing>
      </w:r>
    </w:p>
    <w:p w14:paraId="09D8DF3D" w14:textId="42917EDF" w:rsidR="00875F30" w:rsidRDefault="00875F30" w:rsidP="002B14E3">
      <w:pPr>
        <w:spacing w:after="0" w:line="240" w:lineRule="auto"/>
      </w:pPr>
      <w:r>
        <w:rPr>
          <w:noProof/>
        </w:rPr>
        <w:drawing>
          <wp:inline distT="0" distB="0" distL="0" distR="0" wp14:anchorId="29863CDA" wp14:editId="3AB4BBB2">
            <wp:extent cx="5612130" cy="3717925"/>
            <wp:effectExtent l="0" t="0" r="762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17925"/>
                    </a:xfrm>
                    <a:prstGeom prst="rect">
                      <a:avLst/>
                    </a:prstGeom>
                    <a:noFill/>
                    <a:ln>
                      <a:noFill/>
                    </a:ln>
                  </pic:spPr>
                </pic:pic>
              </a:graphicData>
            </a:graphic>
          </wp:inline>
        </w:drawing>
      </w:r>
    </w:p>
    <w:p w14:paraId="62BCF75E" w14:textId="23D4AA5B" w:rsidR="00875F30" w:rsidRDefault="00875F30" w:rsidP="002B14E3">
      <w:pPr>
        <w:spacing w:after="0" w:line="240" w:lineRule="auto"/>
      </w:pPr>
      <w:r>
        <w:rPr>
          <w:noProof/>
        </w:rPr>
        <w:lastRenderedPageBreak/>
        <w:drawing>
          <wp:inline distT="0" distB="0" distL="0" distR="0" wp14:anchorId="75872416" wp14:editId="368E23F3">
            <wp:extent cx="5612130" cy="3017520"/>
            <wp:effectExtent l="0" t="0" r="7620" b="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017520"/>
                    </a:xfrm>
                    <a:prstGeom prst="rect">
                      <a:avLst/>
                    </a:prstGeom>
                    <a:noFill/>
                    <a:ln>
                      <a:noFill/>
                    </a:ln>
                  </pic:spPr>
                </pic:pic>
              </a:graphicData>
            </a:graphic>
          </wp:inline>
        </w:drawing>
      </w:r>
    </w:p>
    <w:p w14:paraId="30983229" w14:textId="59C92536" w:rsidR="008D2FE1" w:rsidRDefault="008D2FE1" w:rsidP="002B14E3">
      <w:pPr>
        <w:spacing w:after="0" w:line="240" w:lineRule="auto"/>
      </w:pPr>
    </w:p>
    <w:p w14:paraId="09404E22" w14:textId="77777777" w:rsidR="008D2FE1" w:rsidRDefault="008D2FE1" w:rsidP="008D2FE1">
      <w:pPr>
        <w:pStyle w:val="Ttulo1"/>
        <w:shd w:val="clear" w:color="auto" w:fill="121F3D"/>
        <w:spacing w:before="161" w:beforeAutospacing="0" w:after="161" w:afterAutospacing="0"/>
        <w:rPr>
          <w:rFonts w:ascii="Roboto" w:hAnsi="Roboto"/>
          <w:color w:val="EFF3F8"/>
        </w:rPr>
      </w:pPr>
      <w:r>
        <w:rPr>
          <w:rFonts w:ascii="Roboto" w:hAnsi="Roboto"/>
          <w:color w:val="EFF3F8"/>
        </w:rPr>
        <w:t>Try Catch</w:t>
      </w:r>
    </w:p>
    <w:p w14:paraId="14A56C0D" w14:textId="780FF869" w:rsidR="008D2FE1" w:rsidRDefault="008D2FE1" w:rsidP="002B14E3">
      <w:pPr>
        <w:spacing w:after="0" w:line="240" w:lineRule="auto"/>
      </w:pPr>
      <w:r>
        <w:rPr>
          <w:noProof/>
        </w:rPr>
        <w:drawing>
          <wp:inline distT="0" distB="0" distL="0" distR="0" wp14:anchorId="52944D7B" wp14:editId="67CB29D0">
            <wp:extent cx="5612130" cy="3277870"/>
            <wp:effectExtent l="0" t="0" r="7620" b="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277870"/>
                    </a:xfrm>
                    <a:prstGeom prst="rect">
                      <a:avLst/>
                    </a:prstGeom>
                    <a:noFill/>
                    <a:ln>
                      <a:noFill/>
                    </a:ln>
                  </pic:spPr>
                </pic:pic>
              </a:graphicData>
            </a:graphic>
          </wp:inline>
        </w:drawing>
      </w:r>
    </w:p>
    <w:p w14:paraId="17B9CAE9" w14:textId="76D68944" w:rsidR="008D2FE1" w:rsidRDefault="008D2FE1" w:rsidP="002B14E3">
      <w:pPr>
        <w:spacing w:after="0" w:line="240" w:lineRule="auto"/>
      </w:pPr>
      <w:r>
        <w:rPr>
          <w:noProof/>
        </w:rPr>
        <w:lastRenderedPageBreak/>
        <w:drawing>
          <wp:inline distT="0" distB="0" distL="0" distR="0" wp14:anchorId="12F49B47" wp14:editId="0EC6AC8E">
            <wp:extent cx="5612130" cy="3710940"/>
            <wp:effectExtent l="0" t="0" r="7620" b="381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710940"/>
                    </a:xfrm>
                    <a:prstGeom prst="rect">
                      <a:avLst/>
                    </a:prstGeom>
                    <a:noFill/>
                    <a:ln>
                      <a:noFill/>
                    </a:ln>
                  </pic:spPr>
                </pic:pic>
              </a:graphicData>
            </a:graphic>
          </wp:inline>
        </w:drawing>
      </w:r>
    </w:p>
    <w:p w14:paraId="1F5CF30F" w14:textId="118D7439" w:rsidR="008D2FE1" w:rsidRDefault="008D2FE1" w:rsidP="002B14E3">
      <w:pPr>
        <w:spacing w:after="0" w:line="240" w:lineRule="auto"/>
      </w:pPr>
      <w:r>
        <w:rPr>
          <w:noProof/>
        </w:rPr>
        <w:drawing>
          <wp:inline distT="0" distB="0" distL="0" distR="0" wp14:anchorId="59EABBEF" wp14:editId="33670090">
            <wp:extent cx="5612130" cy="2072005"/>
            <wp:effectExtent l="0" t="0" r="7620" b="4445"/>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072005"/>
                    </a:xfrm>
                    <a:prstGeom prst="rect">
                      <a:avLst/>
                    </a:prstGeom>
                    <a:noFill/>
                    <a:ln>
                      <a:noFill/>
                    </a:ln>
                  </pic:spPr>
                </pic:pic>
              </a:graphicData>
            </a:graphic>
          </wp:inline>
        </w:drawing>
      </w:r>
    </w:p>
    <w:p w14:paraId="7AB0755C" w14:textId="7B9C5361" w:rsidR="008D2FE1" w:rsidRDefault="008D2FE1" w:rsidP="002B14E3">
      <w:pPr>
        <w:spacing w:after="0" w:line="240" w:lineRule="auto"/>
      </w:pPr>
      <w:r>
        <w:rPr>
          <w:noProof/>
        </w:rPr>
        <w:drawing>
          <wp:inline distT="0" distB="0" distL="0" distR="0" wp14:anchorId="1382C8BE" wp14:editId="001D1422">
            <wp:extent cx="5612130" cy="1628775"/>
            <wp:effectExtent l="0" t="0" r="7620" b="9525"/>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628775"/>
                    </a:xfrm>
                    <a:prstGeom prst="rect">
                      <a:avLst/>
                    </a:prstGeom>
                    <a:noFill/>
                    <a:ln>
                      <a:noFill/>
                    </a:ln>
                  </pic:spPr>
                </pic:pic>
              </a:graphicData>
            </a:graphic>
          </wp:inline>
        </w:drawing>
      </w:r>
    </w:p>
    <w:p w14:paraId="3737A786" w14:textId="6D22A01C" w:rsidR="00A049C3" w:rsidRDefault="00A049C3" w:rsidP="002B14E3">
      <w:pPr>
        <w:spacing w:after="0" w:line="240" w:lineRule="auto"/>
      </w:pPr>
    </w:p>
    <w:p w14:paraId="6465499B" w14:textId="5DD3F84E" w:rsidR="00A049C3" w:rsidRDefault="00A049C3" w:rsidP="002B14E3">
      <w:pPr>
        <w:spacing w:after="0" w:line="240" w:lineRule="auto"/>
      </w:pPr>
    </w:p>
    <w:p w14:paraId="27E99D9B" w14:textId="485011E8" w:rsidR="00A049C3" w:rsidRDefault="00A049C3" w:rsidP="002B14E3">
      <w:pPr>
        <w:spacing w:after="0" w:line="240" w:lineRule="auto"/>
      </w:pPr>
    </w:p>
    <w:p w14:paraId="42CBDFE0" w14:textId="2258721D" w:rsidR="00A049C3" w:rsidRDefault="00A049C3" w:rsidP="002B14E3">
      <w:pPr>
        <w:spacing w:after="0" w:line="240" w:lineRule="auto"/>
      </w:pPr>
    </w:p>
    <w:p w14:paraId="361E7EEE" w14:textId="4AF8335F" w:rsidR="00A049C3" w:rsidRDefault="00A049C3" w:rsidP="002B14E3">
      <w:pPr>
        <w:spacing w:after="0" w:line="240" w:lineRule="auto"/>
      </w:pPr>
    </w:p>
    <w:p w14:paraId="61FF5640" w14:textId="77777777" w:rsidR="00A049C3" w:rsidRDefault="00A049C3" w:rsidP="00A049C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Elvis operator</w:t>
      </w:r>
    </w:p>
    <w:p w14:paraId="78F2EC0A"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Elvis operator ?: Es una versión segura de una expresión if. Devuelve el valor a su izquierda si no es nulo. De lo contrario, devuelve el valor a su derecha… por ejemplo:</w:t>
      </w:r>
    </w:p>
    <w:p w14:paraId="1A562CB4" w14:textId="77777777" w:rsidR="00A049C3" w:rsidRDefault="00A049C3" w:rsidP="00A049C3">
      <w:pPr>
        <w:pStyle w:val="HTMLconformatoprevio"/>
        <w:shd w:val="clear" w:color="auto" w:fill="242620"/>
        <w:rPr>
          <w:rStyle w:val="CdigoHTML"/>
          <w:color w:val="FFFFFF"/>
          <w:sz w:val="21"/>
          <w:szCs w:val="21"/>
          <w:shd w:val="clear" w:color="auto" w:fill="0C1633"/>
        </w:rPr>
      </w:pPr>
      <w:r>
        <w:rPr>
          <w:rStyle w:val="hljs-attribute"/>
          <w:color w:val="BF79DB"/>
          <w:sz w:val="21"/>
          <w:szCs w:val="21"/>
          <w:shd w:val="clear" w:color="auto" w:fill="0C1633"/>
        </w:rPr>
        <w:t>w</w:t>
      </w:r>
      <w:r>
        <w:rPr>
          <w:rStyle w:val="CdigoHTML"/>
          <w:color w:val="FFFFFF"/>
          <w:sz w:val="21"/>
          <w:szCs w:val="21"/>
          <w:shd w:val="clear" w:color="auto" w:fill="0C1633"/>
        </w:rPr>
        <w:t>?.play ?: -</w:t>
      </w:r>
      <w:r>
        <w:rPr>
          <w:rStyle w:val="hljs-number"/>
          <w:rFonts w:eastAsiaTheme="majorEastAsia"/>
          <w:color w:val="FFFFFF"/>
          <w:sz w:val="21"/>
          <w:szCs w:val="21"/>
          <w:shd w:val="clear" w:color="auto" w:fill="0C1633"/>
        </w:rPr>
        <w:t>1</w:t>
      </w:r>
    </w:p>
    <w:p w14:paraId="76FDAC9C"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Elvis operator primero verifica el valor a su izquierda, en este caso w?.play y si ese valor no es null, el Elvis operator lo retorna. En el caso de que el valor de la izquierda sea null, el Elvis operator retornara el valor de la derecha, en este caso -1</w:t>
      </w:r>
    </w:p>
    <w:p w14:paraId="7CD3D7DA"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es como decir "si w no es nulo y su propiedad de play no es nula, devuelve el valor de la propiedad de play, de lo contrario, devuelve -1</w:t>
      </w:r>
    </w:p>
    <w:p w14:paraId="660CB7B6" w14:textId="77777777" w:rsidR="00A049C3" w:rsidRDefault="00A049C3" w:rsidP="00A049C3">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Pueden encontrar mas información sobre este tema en el libro que les recomende anteriormente Head First Kotlin!</w:t>
      </w:r>
    </w:p>
    <w:p w14:paraId="2ED7A538" w14:textId="77E5AF05" w:rsidR="00A049C3" w:rsidRDefault="00A049C3" w:rsidP="002B14E3">
      <w:pPr>
        <w:spacing w:after="0" w:line="240" w:lineRule="auto"/>
      </w:pPr>
    </w:p>
    <w:p w14:paraId="4178411C" w14:textId="03089C75" w:rsidR="00A049C3" w:rsidRDefault="00A049C3" w:rsidP="002B14E3">
      <w:pPr>
        <w:spacing w:after="0" w:line="240" w:lineRule="auto"/>
      </w:pPr>
      <w:r>
        <w:rPr>
          <w:noProof/>
        </w:rPr>
        <w:drawing>
          <wp:inline distT="0" distB="0" distL="0" distR="0" wp14:anchorId="164B1759" wp14:editId="24B6ED5E">
            <wp:extent cx="5612130" cy="2291080"/>
            <wp:effectExtent l="0" t="0" r="762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291080"/>
                    </a:xfrm>
                    <a:prstGeom prst="rect">
                      <a:avLst/>
                    </a:prstGeom>
                    <a:noFill/>
                    <a:ln>
                      <a:noFill/>
                    </a:ln>
                  </pic:spPr>
                </pic:pic>
              </a:graphicData>
            </a:graphic>
          </wp:inline>
        </w:drawing>
      </w:r>
    </w:p>
    <w:p w14:paraId="7C66E641" w14:textId="129C3CD6" w:rsidR="00291E06" w:rsidRDefault="00291E06" w:rsidP="002B14E3">
      <w:pPr>
        <w:spacing w:after="0" w:line="240" w:lineRule="auto"/>
      </w:pPr>
    </w:p>
    <w:p w14:paraId="16770C96" w14:textId="77777777" w:rsidR="00291E06" w:rsidRDefault="00291E06" w:rsidP="00291E06">
      <w:pPr>
        <w:pStyle w:val="Ttulo1"/>
        <w:shd w:val="clear" w:color="auto" w:fill="121F3D"/>
        <w:spacing w:before="161" w:beforeAutospacing="0" w:after="161" w:afterAutospacing="0"/>
        <w:rPr>
          <w:rFonts w:ascii="Roboto" w:hAnsi="Roboto"/>
          <w:color w:val="EFF3F8"/>
        </w:rPr>
      </w:pPr>
      <w:r>
        <w:rPr>
          <w:rFonts w:ascii="Roboto" w:hAnsi="Roboto"/>
          <w:color w:val="EFF3F8"/>
        </w:rPr>
        <w:t>Listas</w:t>
      </w:r>
    </w:p>
    <w:p w14:paraId="0ED69378" w14:textId="4667674A" w:rsidR="00291E06" w:rsidRDefault="00D478CE" w:rsidP="002B14E3">
      <w:pPr>
        <w:spacing w:after="0" w:line="240" w:lineRule="auto"/>
      </w:pPr>
      <w:r>
        <w:rPr>
          <w:noProof/>
        </w:rPr>
        <w:lastRenderedPageBreak/>
        <w:drawing>
          <wp:inline distT="0" distB="0" distL="0" distR="0" wp14:anchorId="4B67B843" wp14:editId="128CD14A">
            <wp:extent cx="5612130" cy="3645535"/>
            <wp:effectExtent l="0" t="0" r="7620" b="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645535"/>
                    </a:xfrm>
                    <a:prstGeom prst="rect">
                      <a:avLst/>
                    </a:prstGeom>
                    <a:noFill/>
                    <a:ln>
                      <a:noFill/>
                    </a:ln>
                  </pic:spPr>
                </pic:pic>
              </a:graphicData>
            </a:graphic>
          </wp:inline>
        </w:drawing>
      </w:r>
    </w:p>
    <w:p w14:paraId="07F264B8" w14:textId="7C11EE8D" w:rsidR="00D478CE" w:rsidRDefault="00D478CE" w:rsidP="002B14E3">
      <w:pPr>
        <w:spacing w:after="0" w:line="240" w:lineRule="auto"/>
      </w:pPr>
      <w:r>
        <w:rPr>
          <w:noProof/>
        </w:rPr>
        <w:drawing>
          <wp:inline distT="0" distB="0" distL="0" distR="0" wp14:anchorId="691D866A" wp14:editId="6551540A">
            <wp:extent cx="5612130" cy="3912235"/>
            <wp:effectExtent l="0" t="0" r="762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912235"/>
                    </a:xfrm>
                    <a:prstGeom prst="rect">
                      <a:avLst/>
                    </a:prstGeom>
                    <a:noFill/>
                    <a:ln>
                      <a:noFill/>
                    </a:ln>
                  </pic:spPr>
                </pic:pic>
              </a:graphicData>
            </a:graphic>
          </wp:inline>
        </w:drawing>
      </w:r>
    </w:p>
    <w:p w14:paraId="56F99F24" w14:textId="0D092F46" w:rsidR="00D478CE" w:rsidRDefault="00D478CE" w:rsidP="002B14E3">
      <w:pPr>
        <w:spacing w:after="0" w:line="240" w:lineRule="auto"/>
      </w:pPr>
      <w:r>
        <w:rPr>
          <w:noProof/>
        </w:rPr>
        <w:lastRenderedPageBreak/>
        <w:drawing>
          <wp:inline distT="0" distB="0" distL="0" distR="0" wp14:anchorId="743186BC" wp14:editId="290702F5">
            <wp:extent cx="5612130" cy="3853815"/>
            <wp:effectExtent l="0" t="0" r="7620" b="0"/>
            <wp:docPr id="29" name="Imagen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853815"/>
                    </a:xfrm>
                    <a:prstGeom prst="rect">
                      <a:avLst/>
                    </a:prstGeom>
                    <a:noFill/>
                    <a:ln>
                      <a:noFill/>
                    </a:ln>
                  </pic:spPr>
                </pic:pic>
              </a:graphicData>
            </a:graphic>
          </wp:inline>
        </w:drawing>
      </w:r>
    </w:p>
    <w:p w14:paraId="346741BC" w14:textId="310352EE" w:rsidR="00D478CE" w:rsidRDefault="00D478CE" w:rsidP="002B14E3">
      <w:pPr>
        <w:spacing w:after="0" w:line="240" w:lineRule="auto"/>
      </w:pPr>
      <w:r>
        <w:rPr>
          <w:noProof/>
        </w:rPr>
        <w:drawing>
          <wp:inline distT="0" distB="0" distL="0" distR="0" wp14:anchorId="3A7C04FF" wp14:editId="12C880D6">
            <wp:extent cx="5612130" cy="3889375"/>
            <wp:effectExtent l="0" t="0" r="7620" b="0"/>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889375"/>
                    </a:xfrm>
                    <a:prstGeom prst="rect">
                      <a:avLst/>
                    </a:prstGeom>
                    <a:noFill/>
                    <a:ln>
                      <a:noFill/>
                    </a:ln>
                  </pic:spPr>
                </pic:pic>
              </a:graphicData>
            </a:graphic>
          </wp:inline>
        </w:drawing>
      </w:r>
    </w:p>
    <w:p w14:paraId="72BBA805" w14:textId="77777777" w:rsidR="00D478CE" w:rsidRPr="00D478CE" w:rsidRDefault="00D478CE" w:rsidP="00D478CE">
      <w:p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Excelente clase. Recuerden!</w:t>
      </w:r>
    </w:p>
    <w:p w14:paraId="2429BF08"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Las listas son inmutables, si queremos agregar, remover o usar funciones mas avanzadas necesitaremos una mutableList.</w:t>
      </w:r>
    </w:p>
    <w:p w14:paraId="70924914"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lastRenderedPageBreak/>
        <w:t>Podemos tener valores duplicados en una lista</w:t>
      </w:r>
    </w:p>
    <w:p w14:paraId="370A86CB"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Podemos recorrer todos los elementos de una lista</w:t>
      </w:r>
    </w:p>
    <w:p w14:paraId="29E1DD68" w14:textId="77777777" w:rsidR="00D478CE" w:rsidRPr="00D478CE" w:rsidRDefault="00D478CE" w:rsidP="00D478CE">
      <w:pPr>
        <w:numPr>
          <w:ilvl w:val="0"/>
          <w:numId w:val="2"/>
        </w:numPr>
        <w:shd w:val="clear" w:color="auto" w:fill="24385B"/>
        <w:spacing w:after="0" w:line="240" w:lineRule="auto"/>
        <w:rPr>
          <w:rFonts w:ascii="Roboto" w:eastAsia="Times New Roman" w:hAnsi="Roboto" w:cs="Times New Roman"/>
          <w:color w:val="EFF3F8"/>
          <w:sz w:val="21"/>
          <w:szCs w:val="21"/>
          <w:lang w:eastAsia="es-CO"/>
        </w:rPr>
      </w:pPr>
      <w:r w:rsidRPr="00D478CE">
        <w:rPr>
          <w:rFonts w:ascii="Roboto" w:eastAsia="Times New Roman" w:hAnsi="Roboto" w:cs="Times New Roman"/>
          <w:color w:val="EFF3F8"/>
          <w:sz w:val="21"/>
          <w:szCs w:val="21"/>
          <w:lang w:eastAsia="es-CO"/>
        </w:rPr>
        <w:t>La principal diferencia entre una lista y un array es que la lista no puede actualizar ninguna de las referencias que almacena</w:t>
      </w:r>
    </w:p>
    <w:p w14:paraId="67914F59" w14:textId="3704AA20" w:rsidR="00D478CE" w:rsidRDefault="00D478CE" w:rsidP="002B14E3">
      <w:pPr>
        <w:spacing w:after="0" w:line="240" w:lineRule="auto"/>
      </w:pPr>
    </w:p>
    <w:p w14:paraId="47ED4BC3" w14:textId="77777777" w:rsidR="00D478CE" w:rsidRDefault="00D478CE" w:rsidP="00D478CE">
      <w:pPr>
        <w:pStyle w:val="Ttulo1"/>
        <w:shd w:val="clear" w:color="auto" w:fill="121F3D"/>
        <w:spacing w:before="161" w:beforeAutospacing="0" w:after="161" w:afterAutospacing="0"/>
        <w:rPr>
          <w:rFonts w:ascii="Roboto" w:hAnsi="Roboto"/>
          <w:color w:val="EFF3F8"/>
        </w:rPr>
      </w:pPr>
      <w:r>
        <w:rPr>
          <w:rFonts w:ascii="Roboto" w:hAnsi="Roboto"/>
          <w:color w:val="EFF3F8"/>
        </w:rPr>
        <w:t>Como ordenar listas con las funciones que tiene Kotlin</w:t>
      </w:r>
    </w:p>
    <w:p w14:paraId="48FF6404" w14:textId="77777777" w:rsidR="00D478CE" w:rsidRDefault="00D478CE" w:rsidP="002B14E3">
      <w:pPr>
        <w:spacing w:after="0" w:line="240" w:lineRule="auto"/>
      </w:pPr>
    </w:p>
    <w:p w14:paraId="730949F6" w14:textId="5F059ACC" w:rsidR="00D478CE" w:rsidRDefault="00825960" w:rsidP="002B14E3">
      <w:pPr>
        <w:spacing w:after="0" w:line="240" w:lineRule="auto"/>
      </w:pPr>
      <w:r>
        <w:rPr>
          <w:noProof/>
        </w:rPr>
        <w:drawing>
          <wp:inline distT="0" distB="0" distL="0" distR="0" wp14:anchorId="4C3E0F56" wp14:editId="7ABDD0F1">
            <wp:extent cx="5612130" cy="3500120"/>
            <wp:effectExtent l="0" t="0" r="7620" b="508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500120"/>
                    </a:xfrm>
                    <a:prstGeom prst="rect">
                      <a:avLst/>
                    </a:prstGeom>
                    <a:noFill/>
                    <a:ln>
                      <a:noFill/>
                    </a:ln>
                  </pic:spPr>
                </pic:pic>
              </a:graphicData>
            </a:graphic>
          </wp:inline>
        </w:drawing>
      </w:r>
    </w:p>
    <w:p w14:paraId="75106E94" w14:textId="0BECD7E1" w:rsidR="00825960" w:rsidRDefault="00825960" w:rsidP="002B14E3">
      <w:pPr>
        <w:spacing w:after="0" w:line="240" w:lineRule="auto"/>
      </w:pPr>
      <w:r>
        <w:rPr>
          <w:noProof/>
        </w:rPr>
        <w:drawing>
          <wp:inline distT="0" distB="0" distL="0" distR="0" wp14:anchorId="13A5295F" wp14:editId="797801E0">
            <wp:extent cx="5612130" cy="2587625"/>
            <wp:effectExtent l="0" t="0" r="7620" b="317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587625"/>
                    </a:xfrm>
                    <a:prstGeom prst="rect">
                      <a:avLst/>
                    </a:prstGeom>
                    <a:noFill/>
                    <a:ln>
                      <a:noFill/>
                    </a:ln>
                  </pic:spPr>
                </pic:pic>
              </a:graphicData>
            </a:graphic>
          </wp:inline>
        </w:drawing>
      </w:r>
    </w:p>
    <w:p w14:paraId="18227CA0" w14:textId="1802E001" w:rsidR="00825960" w:rsidRDefault="00825960" w:rsidP="002B14E3">
      <w:pPr>
        <w:spacing w:after="0" w:line="240" w:lineRule="auto"/>
      </w:pPr>
      <w:r>
        <w:rPr>
          <w:noProof/>
        </w:rPr>
        <w:lastRenderedPageBreak/>
        <w:drawing>
          <wp:inline distT="0" distB="0" distL="0" distR="0" wp14:anchorId="175B3B90" wp14:editId="76F527A2">
            <wp:extent cx="5612130" cy="3214370"/>
            <wp:effectExtent l="0" t="0" r="7620" b="5080"/>
            <wp:docPr id="33" name="Imagen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214370"/>
                    </a:xfrm>
                    <a:prstGeom prst="rect">
                      <a:avLst/>
                    </a:prstGeom>
                    <a:noFill/>
                    <a:ln>
                      <a:noFill/>
                    </a:ln>
                  </pic:spPr>
                </pic:pic>
              </a:graphicData>
            </a:graphic>
          </wp:inline>
        </w:drawing>
      </w:r>
    </w:p>
    <w:p w14:paraId="41583B90" w14:textId="68004573" w:rsidR="00AA516D" w:rsidRDefault="00AA516D" w:rsidP="002B14E3">
      <w:pPr>
        <w:spacing w:after="0" w:line="240" w:lineRule="auto"/>
      </w:pPr>
      <w:r>
        <w:rPr>
          <w:noProof/>
        </w:rPr>
        <w:drawing>
          <wp:inline distT="0" distB="0" distL="0" distR="0" wp14:anchorId="4C6C31FD" wp14:editId="47A61273">
            <wp:extent cx="5612130" cy="3362960"/>
            <wp:effectExtent l="0" t="0" r="7620" b="889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362960"/>
                    </a:xfrm>
                    <a:prstGeom prst="rect">
                      <a:avLst/>
                    </a:prstGeom>
                    <a:noFill/>
                    <a:ln>
                      <a:noFill/>
                    </a:ln>
                  </pic:spPr>
                </pic:pic>
              </a:graphicData>
            </a:graphic>
          </wp:inline>
        </w:drawing>
      </w:r>
    </w:p>
    <w:p w14:paraId="366CEA5F" w14:textId="77777777" w:rsidR="0094451F" w:rsidRDefault="0094451F" w:rsidP="0094451F">
      <w:pPr>
        <w:pStyle w:val="Ttulo1"/>
        <w:shd w:val="clear" w:color="auto" w:fill="121F3D"/>
        <w:spacing w:before="161" w:beforeAutospacing="0" w:after="161" w:afterAutospacing="0"/>
        <w:rPr>
          <w:rFonts w:ascii="Roboto" w:hAnsi="Roboto"/>
          <w:color w:val="EFF3F8"/>
        </w:rPr>
      </w:pPr>
      <w:r>
        <w:rPr>
          <w:rFonts w:ascii="Roboto" w:hAnsi="Roboto"/>
          <w:color w:val="EFF3F8"/>
        </w:rPr>
        <w:t>Maps</w:t>
      </w:r>
    </w:p>
    <w:p w14:paraId="6D75305B" w14:textId="4627FC14" w:rsidR="0094451F" w:rsidRDefault="0094451F" w:rsidP="002B14E3">
      <w:pPr>
        <w:spacing w:after="0" w:line="240" w:lineRule="auto"/>
      </w:pPr>
      <w:r>
        <w:rPr>
          <w:noProof/>
        </w:rPr>
        <w:lastRenderedPageBreak/>
        <w:drawing>
          <wp:inline distT="0" distB="0" distL="0" distR="0" wp14:anchorId="5B438C69" wp14:editId="6A25C5F3">
            <wp:extent cx="5612130" cy="3059430"/>
            <wp:effectExtent l="0" t="0" r="7620" b="7620"/>
            <wp:docPr id="35" name="Imagen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059430"/>
                    </a:xfrm>
                    <a:prstGeom prst="rect">
                      <a:avLst/>
                    </a:prstGeom>
                    <a:noFill/>
                    <a:ln>
                      <a:noFill/>
                    </a:ln>
                  </pic:spPr>
                </pic:pic>
              </a:graphicData>
            </a:graphic>
          </wp:inline>
        </w:drawing>
      </w:r>
    </w:p>
    <w:p w14:paraId="06FE6E53" w14:textId="2E662C32" w:rsidR="0094451F" w:rsidRDefault="0094451F" w:rsidP="002B14E3">
      <w:pPr>
        <w:spacing w:after="0" w:line="240" w:lineRule="auto"/>
      </w:pPr>
      <w:r>
        <w:rPr>
          <w:noProof/>
        </w:rPr>
        <w:drawing>
          <wp:inline distT="0" distB="0" distL="0" distR="0" wp14:anchorId="195C8B8A" wp14:editId="7B3EAC55">
            <wp:extent cx="5612130" cy="4302760"/>
            <wp:effectExtent l="0" t="0" r="7620" b="2540"/>
            <wp:docPr id="36" name="Imagen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302760"/>
                    </a:xfrm>
                    <a:prstGeom prst="rect">
                      <a:avLst/>
                    </a:prstGeom>
                    <a:noFill/>
                    <a:ln>
                      <a:noFill/>
                    </a:ln>
                  </pic:spPr>
                </pic:pic>
              </a:graphicData>
            </a:graphic>
          </wp:inline>
        </w:drawing>
      </w:r>
    </w:p>
    <w:p w14:paraId="20BA429F" w14:textId="44CE942D" w:rsidR="0094451F" w:rsidRDefault="0094451F" w:rsidP="002B14E3">
      <w:pPr>
        <w:spacing w:after="0" w:line="240" w:lineRule="auto"/>
      </w:pPr>
      <w:r>
        <w:rPr>
          <w:noProof/>
        </w:rPr>
        <w:lastRenderedPageBreak/>
        <w:drawing>
          <wp:inline distT="0" distB="0" distL="0" distR="0" wp14:anchorId="79432FF4" wp14:editId="77C7BDF0">
            <wp:extent cx="5612130" cy="6169025"/>
            <wp:effectExtent l="0" t="0" r="7620" b="3175"/>
            <wp:docPr id="37" name="Imagen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169025"/>
                    </a:xfrm>
                    <a:prstGeom prst="rect">
                      <a:avLst/>
                    </a:prstGeom>
                    <a:noFill/>
                    <a:ln>
                      <a:noFill/>
                    </a:ln>
                  </pic:spPr>
                </pic:pic>
              </a:graphicData>
            </a:graphic>
          </wp:inline>
        </w:drawing>
      </w:r>
    </w:p>
    <w:p w14:paraId="44176315" w14:textId="128B4BAF" w:rsidR="0094451F" w:rsidRDefault="0094451F" w:rsidP="002B14E3">
      <w:pPr>
        <w:spacing w:after="0" w:line="240" w:lineRule="auto"/>
      </w:pPr>
      <w:r>
        <w:rPr>
          <w:noProof/>
        </w:rPr>
        <w:lastRenderedPageBreak/>
        <w:drawing>
          <wp:inline distT="0" distB="0" distL="0" distR="0" wp14:anchorId="1499B3E3" wp14:editId="3E7B12C1">
            <wp:extent cx="5612130" cy="4667885"/>
            <wp:effectExtent l="0" t="0" r="7620" b="0"/>
            <wp:docPr id="38" name="Imagen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667885"/>
                    </a:xfrm>
                    <a:prstGeom prst="rect">
                      <a:avLst/>
                    </a:prstGeom>
                    <a:noFill/>
                    <a:ln>
                      <a:noFill/>
                    </a:ln>
                  </pic:spPr>
                </pic:pic>
              </a:graphicData>
            </a:graphic>
          </wp:inline>
        </w:drawing>
      </w:r>
    </w:p>
    <w:p w14:paraId="04E33CB0" w14:textId="17B0C6F9" w:rsidR="0094451F" w:rsidRDefault="0094451F" w:rsidP="002B14E3">
      <w:pPr>
        <w:spacing w:after="0" w:line="240" w:lineRule="auto"/>
      </w:pPr>
      <w:r>
        <w:rPr>
          <w:noProof/>
        </w:rPr>
        <w:drawing>
          <wp:inline distT="0" distB="0" distL="0" distR="0" wp14:anchorId="3228B7B8" wp14:editId="6DE2E1CC">
            <wp:extent cx="5612130" cy="3004185"/>
            <wp:effectExtent l="0" t="0" r="7620" b="5715"/>
            <wp:docPr id="39" name="Imagen 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004185"/>
                    </a:xfrm>
                    <a:prstGeom prst="rect">
                      <a:avLst/>
                    </a:prstGeom>
                    <a:noFill/>
                    <a:ln>
                      <a:noFill/>
                    </a:ln>
                  </pic:spPr>
                </pic:pic>
              </a:graphicData>
            </a:graphic>
          </wp:inline>
        </w:drawing>
      </w:r>
    </w:p>
    <w:p w14:paraId="6E98793C"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ins w:id="0" w:author="Unknown">
        <w:r>
          <w:rPr>
            <w:rStyle w:val="Textoennegrita"/>
            <w:rFonts w:ascii="Roboto" w:hAnsi="Roboto"/>
            <w:color w:val="EFF3F8"/>
            <w:sz w:val="21"/>
            <w:szCs w:val="21"/>
          </w:rPr>
          <w:t>Mapas</w:t>
        </w:r>
      </w:ins>
      <w:r>
        <w:rPr>
          <w:rFonts w:ascii="Roboto" w:hAnsi="Roboto"/>
          <w:color w:val="EFF3F8"/>
          <w:sz w:val="21"/>
          <w:szCs w:val="21"/>
        </w:rPr>
        <w:br/>
        <w:t xml:space="preserve">Los mapas asocian claves con valores. Las claves deben ser únicas, pero los valores asociados no. De este modo, cada valor puede ser usado para identificar de manera única el valor asociado, ya que el mapa asegura que no puedes duplicar claves en la colección. </w:t>
      </w:r>
      <w:r>
        <w:rPr>
          <w:rFonts w:ascii="Roboto" w:hAnsi="Roboto"/>
          <w:color w:val="EFF3F8"/>
          <w:sz w:val="21"/>
          <w:szCs w:val="21"/>
        </w:rPr>
        <w:lastRenderedPageBreak/>
        <w:t>Internamente, Kotlin usa la colección Java Map para implementar los mapas.</w:t>
      </w:r>
      <w:r>
        <w:rPr>
          <w:rFonts w:ascii="Roboto" w:hAnsi="Roboto"/>
          <w:color w:val="EFF3F8"/>
          <w:sz w:val="21"/>
          <w:szCs w:val="21"/>
        </w:rPr>
        <w:br/>
        <w:t>A diferencia de las interfaces List y Set en Kotlin que extienden la interfaz Collection, la interfaz Map no extiende nada. Algunas de las propiedades y funciones disponibles en esta interfaz se muestran a [g1] continuación. Observa como solo se permite hacer consultas, al definir una colección inmutable.</w:t>
      </w:r>
    </w:p>
    <w:p w14:paraId="6A6FEF7A"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size: tamaño de la colección.</w:t>
      </w:r>
    </w:p>
    <w:p w14:paraId="6342FEC0"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isEmpty(): indica si el mapa está vacío.</w:t>
      </w:r>
    </w:p>
    <w:p w14:paraId="1C33E704"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containsKey(key: K): indica si el mapa contiene una clave.</w:t>
      </w:r>
    </w:p>
    <w:p w14:paraId="0E324113"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containsValue(value: V): indica si el mapa contiene un valor.</w:t>
      </w:r>
    </w:p>
    <w:p w14:paraId="38F7275B"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get(key: K): valor asociado a la llave dada o null si no se encuentra.</w:t>
      </w:r>
    </w:p>
    <w:p w14:paraId="7CADA366"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keys: devuelve un Set inmutable con todas las claves en el mapa.</w:t>
      </w:r>
    </w:p>
    <w:p w14:paraId="2C627BFD" w14:textId="77777777" w:rsidR="00B07D06" w:rsidRDefault="00B07D06" w:rsidP="00B07D06">
      <w:pPr>
        <w:pStyle w:val="NormalWeb"/>
        <w:numPr>
          <w:ilvl w:val="0"/>
          <w:numId w:val="3"/>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values: Collection inmutable de todos los valores en el mapa.</w:t>
      </w:r>
    </w:p>
    <w:p w14:paraId="593B5D2B"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mapOf() crea un mapa inmutable compuesto por una lista de pares, donde el primer valor es la clave, y el segundo es el valor. Devuelve un objeto de tipo Map.</w:t>
      </w:r>
    </w:p>
    <w:p w14:paraId="557226AB" w14:textId="77777777" w:rsidR="00B07D06" w:rsidRPr="0063184F" w:rsidRDefault="00B07D06" w:rsidP="00B07D06">
      <w:pPr>
        <w:pStyle w:val="HTMLconformatoprevio"/>
        <w:shd w:val="clear" w:color="auto" w:fill="242620"/>
        <w:rPr>
          <w:rStyle w:val="CdigoHTML"/>
          <w:color w:val="FFFFFF"/>
          <w:sz w:val="21"/>
          <w:szCs w:val="21"/>
          <w:shd w:val="clear" w:color="auto" w:fill="0C1633"/>
          <w:lang w:val="en-US"/>
        </w:rPr>
      </w:pPr>
      <w:r w:rsidRPr="0063184F">
        <w:rPr>
          <w:rStyle w:val="CdigoHTML"/>
          <w:color w:val="FFFFFF"/>
          <w:sz w:val="21"/>
          <w:szCs w:val="21"/>
          <w:shd w:val="clear" w:color="auto" w:fill="0C1633"/>
          <w:lang w:val="en-US"/>
        </w:rPr>
        <w:t>val prefijos: Map&lt;</w:t>
      </w:r>
      <w:r w:rsidRPr="0063184F">
        <w:rPr>
          <w:rStyle w:val="hljs-builtin"/>
          <w:rFonts w:eastAsiaTheme="majorEastAsia"/>
          <w:color w:val="A6E22E"/>
          <w:sz w:val="21"/>
          <w:szCs w:val="21"/>
          <w:shd w:val="clear" w:color="auto" w:fill="0C1633"/>
          <w:lang w:val="en-US"/>
        </w:rPr>
        <w:t>Int</w:t>
      </w:r>
      <w:r w:rsidRPr="0063184F">
        <w:rPr>
          <w:rStyle w:val="CdigoHTML"/>
          <w:color w:val="FFFFFF"/>
          <w:sz w:val="21"/>
          <w:szCs w:val="21"/>
          <w:shd w:val="clear" w:color="auto" w:fill="0C1633"/>
          <w:lang w:val="en-US"/>
        </w:rPr>
        <w:t xml:space="preserve">, </w:t>
      </w:r>
      <w:r w:rsidRPr="0063184F">
        <w:rPr>
          <w:rStyle w:val="hljs-builtin"/>
          <w:rFonts w:eastAsiaTheme="majorEastAsia"/>
          <w:color w:val="A6E22E"/>
          <w:sz w:val="21"/>
          <w:szCs w:val="21"/>
          <w:shd w:val="clear" w:color="auto" w:fill="0C1633"/>
          <w:lang w:val="en-US"/>
        </w:rPr>
        <w:t>String</w:t>
      </w:r>
      <w:r w:rsidRPr="0063184F">
        <w:rPr>
          <w:rStyle w:val="CdigoHTML"/>
          <w:color w:val="FFFFFF"/>
          <w:sz w:val="21"/>
          <w:szCs w:val="21"/>
          <w:shd w:val="clear" w:color="auto" w:fill="0C1633"/>
          <w:lang w:val="en-US"/>
        </w:rPr>
        <w:t>&gt; = mapOf(</w:t>
      </w:r>
      <w:r w:rsidRPr="0063184F">
        <w:rPr>
          <w:rStyle w:val="hljs-number"/>
          <w:color w:val="FFFFFF"/>
          <w:sz w:val="21"/>
          <w:szCs w:val="21"/>
          <w:shd w:val="clear" w:color="auto" w:fill="0C1633"/>
          <w:lang w:val="en-US"/>
        </w:rPr>
        <w:t>34</w:t>
      </w:r>
      <w:r w:rsidRPr="0063184F">
        <w:rPr>
          <w:rStyle w:val="CdigoHTML"/>
          <w:color w:val="FFFFFF"/>
          <w:sz w:val="21"/>
          <w:szCs w:val="21"/>
          <w:shd w:val="clear" w:color="auto" w:fill="0C1633"/>
          <w:lang w:val="en-US"/>
        </w:rPr>
        <w:t xml:space="preserve"> </w:t>
      </w:r>
      <w:r w:rsidRPr="0063184F">
        <w:rPr>
          <w:rStyle w:val="hljs-keyword"/>
          <w:b/>
          <w:bCs/>
          <w:color w:val="F92672"/>
          <w:sz w:val="21"/>
          <w:szCs w:val="21"/>
          <w:shd w:val="clear" w:color="auto" w:fill="0C1633"/>
          <w:lang w:val="en-US"/>
        </w:rPr>
        <w:t>to</w:t>
      </w:r>
      <w:r w:rsidRPr="0063184F">
        <w:rPr>
          <w:rStyle w:val="CdigoHTML"/>
          <w:color w:val="FFFFFF"/>
          <w:sz w:val="21"/>
          <w:szCs w:val="21"/>
          <w:shd w:val="clear" w:color="auto" w:fill="0C1633"/>
          <w:lang w:val="en-US"/>
        </w:rPr>
        <w:t xml:space="preserve"> </w:t>
      </w:r>
      <w:r w:rsidRPr="0063184F">
        <w:rPr>
          <w:rStyle w:val="hljs-string"/>
          <w:color w:val="A6E22E"/>
          <w:sz w:val="21"/>
          <w:szCs w:val="21"/>
          <w:shd w:val="clear" w:color="auto" w:fill="0C1633"/>
          <w:lang w:val="en-US"/>
        </w:rPr>
        <w:t>"España"</w:t>
      </w:r>
      <w:r w:rsidRPr="0063184F">
        <w:rPr>
          <w:rStyle w:val="CdigoHTML"/>
          <w:color w:val="FFFFFF"/>
          <w:sz w:val="21"/>
          <w:szCs w:val="21"/>
          <w:shd w:val="clear" w:color="auto" w:fill="0C1633"/>
          <w:lang w:val="en-US"/>
        </w:rPr>
        <w:t xml:space="preserve">, </w:t>
      </w:r>
      <w:r w:rsidRPr="0063184F">
        <w:rPr>
          <w:rStyle w:val="hljs-number"/>
          <w:color w:val="FFFFFF"/>
          <w:sz w:val="21"/>
          <w:szCs w:val="21"/>
          <w:shd w:val="clear" w:color="auto" w:fill="0C1633"/>
          <w:lang w:val="en-US"/>
        </w:rPr>
        <w:t>1</w:t>
      </w:r>
      <w:r w:rsidRPr="0063184F">
        <w:rPr>
          <w:rStyle w:val="CdigoHTML"/>
          <w:color w:val="FFFFFF"/>
          <w:sz w:val="21"/>
          <w:szCs w:val="21"/>
          <w:shd w:val="clear" w:color="auto" w:fill="0C1633"/>
          <w:lang w:val="en-US"/>
        </w:rPr>
        <w:t xml:space="preserve"> </w:t>
      </w:r>
      <w:r w:rsidRPr="0063184F">
        <w:rPr>
          <w:rStyle w:val="hljs-keyword"/>
          <w:b/>
          <w:bCs/>
          <w:color w:val="F92672"/>
          <w:sz w:val="21"/>
          <w:szCs w:val="21"/>
          <w:shd w:val="clear" w:color="auto" w:fill="0C1633"/>
          <w:lang w:val="en-US"/>
        </w:rPr>
        <w:t>to</w:t>
      </w:r>
      <w:r w:rsidRPr="0063184F">
        <w:rPr>
          <w:rStyle w:val="CdigoHTML"/>
          <w:color w:val="FFFFFF"/>
          <w:sz w:val="21"/>
          <w:szCs w:val="21"/>
          <w:shd w:val="clear" w:color="auto" w:fill="0C1633"/>
          <w:lang w:val="en-US"/>
        </w:rPr>
        <w:t xml:space="preserve"> </w:t>
      </w:r>
      <w:r w:rsidRPr="0063184F">
        <w:rPr>
          <w:rStyle w:val="hljs-string"/>
          <w:color w:val="A6E22E"/>
          <w:sz w:val="21"/>
          <w:szCs w:val="21"/>
          <w:shd w:val="clear" w:color="auto" w:fill="0C1633"/>
          <w:lang w:val="en-US"/>
        </w:rPr>
        <w:t>"USA"</w:t>
      </w:r>
      <w:r w:rsidRPr="0063184F">
        <w:rPr>
          <w:rStyle w:val="CdigoHTML"/>
          <w:color w:val="FFFFFF"/>
          <w:sz w:val="21"/>
          <w:szCs w:val="21"/>
          <w:shd w:val="clear" w:color="auto" w:fill="0C1633"/>
          <w:lang w:val="en-US"/>
        </w:rPr>
        <w:t xml:space="preserve">, </w:t>
      </w:r>
    </w:p>
    <w:p w14:paraId="1742451E" w14:textId="77777777" w:rsidR="00B07D06" w:rsidRPr="00B07D06" w:rsidRDefault="00B07D06" w:rsidP="00B07D06">
      <w:pPr>
        <w:pStyle w:val="HTMLconformatoprevio"/>
        <w:shd w:val="clear" w:color="auto" w:fill="242620"/>
        <w:rPr>
          <w:rStyle w:val="CdigoHTML"/>
          <w:color w:val="FFFFFF"/>
          <w:sz w:val="21"/>
          <w:szCs w:val="21"/>
          <w:shd w:val="clear" w:color="auto" w:fill="0C1633"/>
          <w:lang w:val="en-US"/>
        </w:rPr>
      </w:pPr>
      <w:r w:rsidRPr="0063184F">
        <w:rPr>
          <w:rStyle w:val="CdigoHTML"/>
          <w:color w:val="FFFFFF"/>
          <w:sz w:val="21"/>
          <w:szCs w:val="21"/>
          <w:shd w:val="clear" w:color="auto" w:fill="0C1633"/>
          <w:lang w:val="en-US"/>
        </w:rPr>
        <w:t xml:space="preserve">                                                           </w:t>
      </w:r>
      <w:r w:rsidRPr="00B07D06">
        <w:rPr>
          <w:rStyle w:val="hljs-number"/>
          <w:color w:val="FFFFFF"/>
          <w:sz w:val="21"/>
          <w:szCs w:val="21"/>
          <w:shd w:val="clear" w:color="auto" w:fill="0C1633"/>
          <w:lang w:val="en-US"/>
        </w:rPr>
        <w:t>233</w:t>
      </w:r>
      <w:r w:rsidRPr="00B07D06">
        <w:rPr>
          <w:rStyle w:val="CdigoHTML"/>
          <w:color w:val="FFFFFF"/>
          <w:sz w:val="21"/>
          <w:szCs w:val="21"/>
          <w:shd w:val="clear" w:color="auto" w:fill="0C1633"/>
          <w:lang w:val="en-US"/>
        </w:rPr>
        <w:t xml:space="preserve"> </w:t>
      </w:r>
      <w:r w:rsidRPr="00B07D06">
        <w:rPr>
          <w:rStyle w:val="hljs-keyword"/>
          <w:b/>
          <w:bCs/>
          <w:color w:val="F92672"/>
          <w:sz w:val="21"/>
          <w:szCs w:val="21"/>
          <w:shd w:val="clear" w:color="auto" w:fill="0C1633"/>
          <w:lang w:val="en-US"/>
        </w:rPr>
        <w:t>to</w:t>
      </w:r>
      <w:r w:rsidRPr="00B07D06">
        <w:rPr>
          <w:rStyle w:val="CdigoHTML"/>
          <w:color w:val="FFFFFF"/>
          <w:sz w:val="21"/>
          <w:szCs w:val="21"/>
          <w:shd w:val="clear" w:color="auto" w:fill="0C1633"/>
          <w:lang w:val="en-US"/>
        </w:rPr>
        <w:t xml:space="preserve"> </w:t>
      </w:r>
      <w:r w:rsidRPr="00B07D06">
        <w:rPr>
          <w:rStyle w:val="hljs-string"/>
          <w:color w:val="A6E22E"/>
          <w:sz w:val="21"/>
          <w:szCs w:val="21"/>
          <w:shd w:val="clear" w:color="auto" w:fill="0C1633"/>
          <w:lang w:val="en-US"/>
        </w:rPr>
        <w:t>"Ghana"</w:t>
      </w:r>
      <w:r w:rsidRPr="00B07D06">
        <w:rPr>
          <w:rStyle w:val="CdigoHTML"/>
          <w:color w:val="FFFFFF"/>
          <w:sz w:val="21"/>
          <w:szCs w:val="21"/>
          <w:shd w:val="clear" w:color="auto" w:fill="0C1633"/>
          <w:lang w:val="en-US"/>
        </w:rPr>
        <w:t>)</w:t>
      </w:r>
    </w:p>
    <w:p w14:paraId="64623EF4" w14:textId="77777777" w:rsidR="00B07D06" w:rsidRPr="00B07D06" w:rsidRDefault="00B07D06" w:rsidP="00B07D06">
      <w:pPr>
        <w:pStyle w:val="HTMLconformatoprevio"/>
        <w:shd w:val="clear" w:color="auto" w:fill="242620"/>
        <w:rPr>
          <w:rStyle w:val="CdigoHTML"/>
          <w:color w:val="FFFFFF"/>
          <w:sz w:val="21"/>
          <w:szCs w:val="21"/>
          <w:shd w:val="clear" w:color="auto" w:fill="0C1633"/>
          <w:lang w:val="en-US"/>
        </w:rPr>
      </w:pPr>
      <w:r w:rsidRPr="00B07D06">
        <w:rPr>
          <w:rStyle w:val="hljs-keyword"/>
          <w:b/>
          <w:bCs/>
          <w:color w:val="F92672"/>
          <w:sz w:val="21"/>
          <w:szCs w:val="21"/>
          <w:shd w:val="clear" w:color="auto" w:fill="0C1633"/>
          <w:lang w:val="en-US"/>
        </w:rPr>
        <w:t>for</w:t>
      </w:r>
      <w:r w:rsidRPr="00B07D06">
        <w:rPr>
          <w:rStyle w:val="CdigoHTML"/>
          <w:color w:val="FFFFFF"/>
          <w:sz w:val="21"/>
          <w:szCs w:val="21"/>
          <w:shd w:val="clear" w:color="auto" w:fill="0C1633"/>
          <w:lang w:val="en-US"/>
        </w:rPr>
        <w:t xml:space="preserve"> ((key, value) </w:t>
      </w:r>
      <w:r w:rsidRPr="00B07D06">
        <w:rPr>
          <w:rStyle w:val="hljs-keyword"/>
          <w:b/>
          <w:bCs/>
          <w:color w:val="F92672"/>
          <w:sz w:val="21"/>
          <w:szCs w:val="21"/>
          <w:shd w:val="clear" w:color="auto" w:fill="0C1633"/>
          <w:lang w:val="en-US"/>
        </w:rPr>
        <w:t>in</w:t>
      </w:r>
      <w:r w:rsidRPr="00B07D06">
        <w:rPr>
          <w:rStyle w:val="CdigoHTML"/>
          <w:color w:val="FFFFFF"/>
          <w:sz w:val="21"/>
          <w:szCs w:val="21"/>
          <w:shd w:val="clear" w:color="auto" w:fill="0C1633"/>
          <w:lang w:val="en-US"/>
        </w:rPr>
        <w:t xml:space="preserve"> prefijos) {</w:t>
      </w:r>
    </w:p>
    <w:p w14:paraId="2815F32E" w14:textId="77777777" w:rsidR="00B07D06" w:rsidRDefault="00B07D06" w:rsidP="00B07D06">
      <w:pPr>
        <w:pStyle w:val="HTMLconformatoprevio"/>
        <w:shd w:val="clear" w:color="auto" w:fill="242620"/>
        <w:rPr>
          <w:rStyle w:val="CdigoHTML"/>
          <w:color w:val="FFFFFF"/>
          <w:sz w:val="21"/>
          <w:szCs w:val="21"/>
          <w:shd w:val="clear" w:color="auto" w:fill="0C1633"/>
        </w:rPr>
      </w:pPr>
      <w:r w:rsidRPr="00B07D06">
        <w:rPr>
          <w:rStyle w:val="CdigoHTML"/>
          <w:color w:val="FFFFFF"/>
          <w:sz w:val="21"/>
          <w:szCs w:val="21"/>
          <w:shd w:val="clear" w:color="auto" w:fill="0C1633"/>
          <w:lang w:val="en-US"/>
        </w:rPr>
        <w:t xml:space="preserve">    </w:t>
      </w:r>
      <w:r>
        <w:rPr>
          <w:rStyle w:val="CdigoHTML"/>
          <w:color w:val="FFFFFF"/>
          <w:sz w:val="21"/>
          <w:szCs w:val="21"/>
          <w:shd w:val="clear" w:color="auto" w:fill="0C1633"/>
        </w:rPr>
        <w:t>println(</w:t>
      </w:r>
      <w:r>
        <w:rPr>
          <w:rStyle w:val="hljs-string"/>
          <w:color w:val="A6E22E"/>
          <w:sz w:val="21"/>
          <w:szCs w:val="21"/>
          <w:shd w:val="clear" w:color="auto" w:fill="0C1633"/>
        </w:rPr>
        <w:t>"$key es el código telefónico de $value"</w:t>
      </w:r>
      <w:r>
        <w:rPr>
          <w:rStyle w:val="CdigoHTML"/>
          <w:color w:val="FFFFFF"/>
          <w:sz w:val="21"/>
          <w:szCs w:val="21"/>
          <w:shd w:val="clear" w:color="auto" w:fill="0C1633"/>
        </w:rPr>
        <w:t>)</w:t>
      </w:r>
    </w:p>
    <w:p w14:paraId="6D1EEBB3"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56451083"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Podemos obtener el valor de una clave usando la función get(). También podemos usar los corchetes como un atajo para get().</w:t>
      </w:r>
    </w:p>
    <w:p w14:paraId="32974D61"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w:t>
      </w:r>
      <w:r>
        <w:rPr>
          <w:rStyle w:val="hljs-params"/>
          <w:color w:val="FFFFFF"/>
          <w:sz w:val="21"/>
          <w:szCs w:val="21"/>
          <w:shd w:val="clear" w:color="auto" w:fill="0C1633"/>
        </w:rPr>
        <w:t>(prefijos.get(</w:t>
      </w:r>
      <w:r>
        <w:rPr>
          <w:rStyle w:val="hljs-number"/>
          <w:color w:val="FFFFFF"/>
          <w:sz w:val="21"/>
          <w:szCs w:val="21"/>
          <w:shd w:val="clear" w:color="auto" w:fill="0C1633"/>
        </w:rPr>
        <w:t>34</w:t>
      </w:r>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España</w:t>
      </w:r>
    </w:p>
    <w:p w14:paraId="71804945"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w:t>
      </w:r>
      <w:r>
        <w:rPr>
          <w:rStyle w:val="hljs-params"/>
          <w:color w:val="FFFFFF"/>
          <w:sz w:val="21"/>
          <w:szCs w:val="21"/>
          <w:shd w:val="clear" w:color="auto" w:fill="0C1633"/>
        </w:rPr>
        <w:t>(prefijos[</w:t>
      </w:r>
      <w:r>
        <w:rPr>
          <w:rStyle w:val="hljs-number"/>
          <w:color w:val="FFFFFF"/>
          <w:sz w:val="21"/>
          <w:szCs w:val="21"/>
          <w:shd w:val="clear" w:color="auto" w:fill="0C1633"/>
        </w:rPr>
        <w:t>34</w:t>
      </w:r>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España </w:t>
      </w:r>
    </w:p>
    <w:p w14:paraId="6187BD66"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interfaz MutableMap no extiende la interfaz MutableCollection; su único padre es la interfaz Map. Este anula las propiedades keys, entries y values de la interfaz padre para poder redefinirlas. Además, incluye algunas funciones extra como:</w:t>
      </w:r>
    </w:p>
    <w:p w14:paraId="2F79CA19"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put(key: K, value: V) inserta el par clave-valor en el mapa. Devolverá el valor previo enlazado con la clave o null si la clave no existía.</w:t>
      </w:r>
      <w:r>
        <w:rPr>
          <w:rFonts w:ascii="Roboto" w:hAnsi="Roboto"/>
          <w:color w:val="EFF3F8"/>
          <w:sz w:val="21"/>
          <w:szCs w:val="21"/>
        </w:rPr>
        <w:br/>
        <w:t>r</w:t>
      </w:r>
    </w:p>
    <w:p w14:paraId="6E4AE4F7"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emove(key: K) borra la clave y su valor enlazado.</w:t>
      </w:r>
    </w:p>
    <w:p w14:paraId="4A3EC74C"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putAll(from: Map&lt;out K, V&gt;) agrega nuevos pares clave-valor desde otro mapa. Si una clave ya existente será actualizada con el nuevo valor.</w:t>
      </w:r>
    </w:p>
    <w:p w14:paraId="65709A48" w14:textId="77777777" w:rsidR="00B07D06" w:rsidRDefault="00B07D06" w:rsidP="00B07D06">
      <w:pPr>
        <w:pStyle w:val="NormalWeb"/>
        <w:numPr>
          <w:ilvl w:val="0"/>
          <w:numId w:val="4"/>
        </w:numPr>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clear() elimina todos los elementos del mapa.</w:t>
      </w:r>
    </w:p>
    <w:p w14:paraId="2BDB96AC"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mutableMapOf() permite crear un mapa mutable sin indicar la implementación:</w:t>
      </w:r>
    </w:p>
    <w:p w14:paraId="22300826"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val monedas: MutableMap&lt;String, String&gt; = mutableMapOf(</w:t>
      </w:r>
      <w:r>
        <w:rPr>
          <w:rStyle w:val="hljs-string"/>
          <w:color w:val="A6E22E"/>
          <w:sz w:val="21"/>
          <w:szCs w:val="21"/>
          <w:shd w:val="clear" w:color="auto" w:fill="0C1633"/>
        </w:rPr>
        <w:t>"euro"</w:t>
      </w:r>
      <w:r>
        <w:rPr>
          <w:rStyle w:val="CdigoHTML"/>
          <w:color w:val="FFFFFF"/>
          <w:sz w:val="21"/>
          <w:szCs w:val="21"/>
          <w:shd w:val="clear" w:color="auto" w:fill="0C1633"/>
        </w:rPr>
        <w:t xml:space="preserve"> to </w:t>
      </w:r>
      <w:r>
        <w:rPr>
          <w:rStyle w:val="hljs-string"/>
          <w:color w:val="A6E22E"/>
          <w:sz w:val="21"/>
          <w:szCs w:val="21"/>
          <w:shd w:val="clear" w:color="auto" w:fill="0C1633"/>
        </w:rPr>
        <w:t>"España"</w:t>
      </w:r>
      <w:r>
        <w:rPr>
          <w:rStyle w:val="CdigoHTML"/>
          <w:color w:val="FFFFFF"/>
          <w:sz w:val="21"/>
          <w:szCs w:val="21"/>
          <w:shd w:val="clear" w:color="auto" w:fill="0C1633"/>
        </w:rPr>
        <w:t xml:space="preserve">, </w:t>
      </w:r>
    </w:p>
    <w:p w14:paraId="27B54E1B"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string"/>
          <w:color w:val="A6E22E"/>
          <w:sz w:val="21"/>
          <w:szCs w:val="21"/>
          <w:shd w:val="clear" w:color="auto" w:fill="0C1633"/>
        </w:rPr>
        <w:t>"dolar"</w:t>
      </w:r>
      <w:r>
        <w:rPr>
          <w:rStyle w:val="CdigoHTML"/>
          <w:color w:val="FFFFFF"/>
          <w:sz w:val="21"/>
          <w:szCs w:val="21"/>
          <w:shd w:val="clear" w:color="auto" w:fill="0C1633"/>
        </w:rPr>
        <w:t xml:space="preserve"> to </w:t>
      </w:r>
      <w:r>
        <w:rPr>
          <w:rStyle w:val="hljs-string"/>
          <w:color w:val="A6E22E"/>
          <w:sz w:val="21"/>
          <w:szCs w:val="21"/>
          <w:shd w:val="clear" w:color="auto" w:fill="0C1633"/>
        </w:rPr>
        <w:t>"EEUU"</w:t>
      </w:r>
      <w:r>
        <w:rPr>
          <w:rStyle w:val="CdigoHTML"/>
          <w:color w:val="FFFFFF"/>
          <w:sz w:val="21"/>
          <w:szCs w:val="21"/>
          <w:shd w:val="clear" w:color="auto" w:fill="0C1633"/>
        </w:rPr>
        <w:t xml:space="preserve">, </w:t>
      </w:r>
      <w:r>
        <w:rPr>
          <w:rStyle w:val="hljs-string"/>
          <w:color w:val="A6E22E"/>
          <w:sz w:val="21"/>
          <w:szCs w:val="21"/>
          <w:shd w:val="clear" w:color="auto" w:fill="0C1633"/>
        </w:rPr>
        <w:t>"libra"</w:t>
      </w:r>
      <w:r>
        <w:rPr>
          <w:rStyle w:val="CdigoHTML"/>
          <w:color w:val="FFFFFF"/>
          <w:sz w:val="21"/>
          <w:szCs w:val="21"/>
          <w:shd w:val="clear" w:color="auto" w:fill="0C1633"/>
        </w:rPr>
        <w:t xml:space="preserve"> to </w:t>
      </w:r>
      <w:r>
        <w:rPr>
          <w:rStyle w:val="hljs-string"/>
          <w:color w:val="A6E22E"/>
          <w:sz w:val="21"/>
          <w:szCs w:val="21"/>
          <w:shd w:val="clear" w:color="auto" w:fill="0C1633"/>
        </w:rPr>
        <w:t>"UK"</w:t>
      </w:r>
      <w:r>
        <w:rPr>
          <w:rStyle w:val="CdigoHTML"/>
          <w:color w:val="FFFFFF"/>
          <w:sz w:val="21"/>
          <w:szCs w:val="21"/>
          <w:shd w:val="clear" w:color="auto" w:fill="0C1633"/>
        </w:rPr>
        <w:t>)</w:t>
      </w:r>
    </w:p>
    <w:p w14:paraId="71823367"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println</w:t>
      </w:r>
      <w:r>
        <w:rPr>
          <w:rStyle w:val="hljs-params"/>
          <w:color w:val="FFFFFF"/>
          <w:sz w:val="21"/>
          <w:szCs w:val="21"/>
          <w:shd w:val="clear" w:color="auto" w:fill="0C1633"/>
        </w:rPr>
        <w:t>(</w:t>
      </w:r>
      <w:r>
        <w:rPr>
          <w:rStyle w:val="hljs-string"/>
          <w:color w:val="A6E22E"/>
          <w:sz w:val="21"/>
          <w:szCs w:val="21"/>
          <w:shd w:val="clear" w:color="auto" w:fill="0C1633"/>
        </w:rPr>
        <w:t>"Paises ${ monedas.values}"</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2AFAEF34"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hljs-title"/>
          <w:b/>
          <w:bCs/>
          <w:color w:val="A6E22E"/>
          <w:sz w:val="21"/>
          <w:szCs w:val="21"/>
          <w:shd w:val="clear" w:color="auto" w:fill="0C1633"/>
        </w:rPr>
        <w:t>println</w:t>
      </w:r>
      <w:r>
        <w:rPr>
          <w:rStyle w:val="hljs-params"/>
          <w:color w:val="FFFFFF"/>
          <w:sz w:val="21"/>
          <w:szCs w:val="21"/>
          <w:shd w:val="clear" w:color="auto" w:fill="0C1633"/>
        </w:rPr>
        <w:t>(</w:t>
      </w:r>
      <w:r>
        <w:rPr>
          <w:rStyle w:val="hljs-string"/>
          <w:color w:val="A6E22E"/>
          <w:sz w:val="21"/>
          <w:szCs w:val="21"/>
          <w:shd w:val="clear" w:color="auto" w:fill="0C1633"/>
        </w:rPr>
        <w:t>"Monedas ${ monedas.keys}"</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77B7703C"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monedas</w:t>
      </w:r>
      <w:r>
        <w:rPr>
          <w:rStyle w:val="hljs-selector-class"/>
          <w:color w:val="FFFFFF"/>
          <w:sz w:val="21"/>
          <w:szCs w:val="21"/>
          <w:shd w:val="clear" w:color="auto" w:fill="0C1633"/>
        </w:rPr>
        <w:t>.put</w:t>
      </w:r>
      <w:r>
        <w:rPr>
          <w:rStyle w:val="CdigoHTML"/>
          <w:color w:val="FFFFFF"/>
          <w:sz w:val="21"/>
          <w:szCs w:val="21"/>
          <w:shd w:val="clear" w:color="auto" w:fill="0C1633"/>
        </w:rPr>
        <w:t>(</w:t>
      </w:r>
      <w:r>
        <w:rPr>
          <w:rStyle w:val="hljs-string"/>
          <w:color w:val="A6E22E"/>
          <w:sz w:val="21"/>
          <w:szCs w:val="21"/>
          <w:shd w:val="clear" w:color="auto" w:fill="0C1633"/>
        </w:rPr>
        <w:t>"cedi"</w:t>
      </w:r>
      <w:r>
        <w:rPr>
          <w:rStyle w:val="CdigoHTML"/>
          <w:color w:val="FFFFFF"/>
          <w:sz w:val="21"/>
          <w:szCs w:val="21"/>
          <w:shd w:val="clear" w:color="auto" w:fill="0C1633"/>
        </w:rPr>
        <w:t xml:space="preserve">, </w:t>
      </w:r>
      <w:r>
        <w:rPr>
          <w:rStyle w:val="hljs-string"/>
          <w:color w:val="A6E22E"/>
          <w:sz w:val="21"/>
          <w:szCs w:val="21"/>
          <w:shd w:val="clear" w:color="auto" w:fill="0C1633"/>
        </w:rPr>
        <w:t>"Ghana"</w:t>
      </w:r>
      <w:r>
        <w:rPr>
          <w:rStyle w:val="CdigoHTML"/>
          <w:color w:val="FFFFFF"/>
          <w:sz w:val="21"/>
          <w:szCs w:val="21"/>
          <w:shd w:val="clear" w:color="auto" w:fill="0C1633"/>
        </w:rPr>
        <w:t>)</w:t>
      </w:r>
    </w:p>
    <w:p w14:paraId="53599F8A" w14:textId="77777777" w:rsidR="00B07D06" w:rsidRDefault="00B07D06" w:rsidP="00B07D0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monedas</w:t>
      </w:r>
      <w:r>
        <w:rPr>
          <w:rStyle w:val="hljs-selector-class"/>
          <w:color w:val="FFFFFF"/>
          <w:sz w:val="21"/>
          <w:szCs w:val="21"/>
          <w:shd w:val="clear" w:color="auto" w:fill="0C1633"/>
        </w:rPr>
        <w:t>.remove</w:t>
      </w:r>
      <w:r>
        <w:rPr>
          <w:rStyle w:val="CdigoHTML"/>
          <w:color w:val="FFFFFF"/>
          <w:sz w:val="21"/>
          <w:szCs w:val="21"/>
          <w:shd w:val="clear" w:color="auto" w:fill="0C1633"/>
        </w:rPr>
        <w:t>(</w:t>
      </w:r>
      <w:r>
        <w:rPr>
          <w:rStyle w:val="hljs-string"/>
          <w:color w:val="A6E22E"/>
          <w:sz w:val="21"/>
          <w:szCs w:val="21"/>
          <w:shd w:val="clear" w:color="auto" w:fill="0C1633"/>
        </w:rPr>
        <w:t>"dolar"</w:t>
      </w:r>
      <w:r>
        <w:rPr>
          <w:rStyle w:val="CdigoHTML"/>
          <w:color w:val="FFFFFF"/>
          <w:sz w:val="21"/>
          <w:szCs w:val="21"/>
          <w:shd w:val="clear" w:color="auto" w:fill="0C1633"/>
        </w:rPr>
        <w:t xml:space="preserve">)  </w:t>
      </w:r>
    </w:p>
    <w:p w14:paraId="304A40C8" w14:textId="77777777" w:rsidR="00B07D06" w:rsidRDefault="00B07D06" w:rsidP="00B07D06">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Para indicar implementaciones específicas dispones de: hashMapOf() para crear un mapa de tipo LinkedHashMap., donde puedes consultar el orden en que los elementos fueron insertados, y sortedMapOf() para SortedMap, en el cual todas las entradas se almacenan en un orden de clave ascendente.</w:t>
      </w:r>
    </w:p>
    <w:p w14:paraId="2BA415B8" w14:textId="77777777" w:rsidR="00B07D06" w:rsidRDefault="00B07D06" w:rsidP="00B07D06">
      <w:pPr>
        <w:pStyle w:val="NormalWeb"/>
        <w:shd w:val="clear" w:color="auto" w:fill="24385B"/>
        <w:spacing w:before="0" w:beforeAutospacing="0" w:after="0" w:afterAutospacing="0"/>
        <w:rPr>
          <w:rFonts w:ascii="Roboto" w:hAnsi="Roboto"/>
          <w:i/>
          <w:iCs/>
          <w:color w:val="BECDE3"/>
          <w:sz w:val="21"/>
          <w:szCs w:val="21"/>
        </w:rPr>
      </w:pPr>
      <w:r>
        <w:rPr>
          <w:rFonts w:ascii="Roboto" w:hAnsi="Roboto"/>
          <w:i/>
          <w:iCs/>
          <w:color w:val="BECDE3"/>
          <w:sz w:val="21"/>
          <w:szCs w:val="21"/>
        </w:rPr>
        <w:t>fuente:</w:t>
      </w:r>
      <w:hyperlink r:id="rId45" w:tgtFrame="_blank" w:history="1">
        <w:r>
          <w:rPr>
            <w:rStyle w:val="Hipervnculo"/>
            <w:rFonts w:ascii="Roboto" w:hAnsi="Roboto"/>
            <w:i/>
            <w:iCs/>
            <w:color w:val="33B1FF"/>
            <w:sz w:val="21"/>
            <w:szCs w:val="21"/>
          </w:rPr>
          <w:t>https://www.androidcurso.com/index.php/99-kotlin/925-colecciones-en-kotlin-list-set-y-map</w:t>
        </w:r>
      </w:hyperlink>
    </w:p>
    <w:p w14:paraId="73CDFD52" w14:textId="21196434" w:rsidR="00B07D06" w:rsidRDefault="00B07D06" w:rsidP="002B14E3">
      <w:pPr>
        <w:spacing w:after="0" w:line="240" w:lineRule="auto"/>
      </w:pPr>
    </w:p>
    <w:p w14:paraId="6625D8CF" w14:textId="77777777" w:rsidR="0063184F" w:rsidRDefault="0063184F" w:rsidP="002B14E3">
      <w:pPr>
        <w:spacing w:after="0" w:line="240" w:lineRule="auto"/>
      </w:pPr>
    </w:p>
    <w:p w14:paraId="48B948E9" w14:textId="77777777" w:rsidR="0063184F" w:rsidRDefault="0063184F" w:rsidP="0063184F">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Sets</w:t>
      </w:r>
    </w:p>
    <w:p w14:paraId="723829D5" w14:textId="6793C855" w:rsidR="0063184F" w:rsidRDefault="0063184F" w:rsidP="002B14E3">
      <w:pPr>
        <w:spacing w:after="0" w:line="240" w:lineRule="auto"/>
      </w:pPr>
      <w:r>
        <w:rPr>
          <w:noProof/>
        </w:rPr>
        <w:drawing>
          <wp:inline distT="0" distB="0" distL="0" distR="0" wp14:anchorId="5B398881" wp14:editId="1AA91724">
            <wp:extent cx="5612130" cy="3813175"/>
            <wp:effectExtent l="0" t="0" r="7620" b="0"/>
            <wp:docPr id="40" name="Imagen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813175"/>
                    </a:xfrm>
                    <a:prstGeom prst="rect">
                      <a:avLst/>
                    </a:prstGeom>
                    <a:noFill/>
                    <a:ln>
                      <a:noFill/>
                    </a:ln>
                  </pic:spPr>
                </pic:pic>
              </a:graphicData>
            </a:graphic>
          </wp:inline>
        </w:drawing>
      </w:r>
    </w:p>
    <w:p w14:paraId="2B7945C3" w14:textId="02CF0E9F" w:rsidR="0063184F" w:rsidRDefault="0063184F" w:rsidP="002B14E3">
      <w:pPr>
        <w:spacing w:after="0" w:line="240" w:lineRule="auto"/>
      </w:pPr>
      <w:r>
        <w:rPr>
          <w:noProof/>
        </w:rPr>
        <w:lastRenderedPageBreak/>
        <w:drawing>
          <wp:inline distT="0" distB="0" distL="0" distR="0" wp14:anchorId="1D972758" wp14:editId="448D7BB1">
            <wp:extent cx="5612130" cy="4090035"/>
            <wp:effectExtent l="0" t="0" r="7620" b="5715"/>
            <wp:docPr id="41" name="Imagen 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090035"/>
                    </a:xfrm>
                    <a:prstGeom prst="rect">
                      <a:avLst/>
                    </a:prstGeom>
                    <a:noFill/>
                    <a:ln>
                      <a:noFill/>
                    </a:ln>
                  </pic:spPr>
                </pic:pic>
              </a:graphicData>
            </a:graphic>
          </wp:inline>
        </w:drawing>
      </w:r>
    </w:p>
    <w:p w14:paraId="5C708AA7" w14:textId="75AF7D71" w:rsidR="0063184F" w:rsidRDefault="0063184F" w:rsidP="002B14E3">
      <w:pPr>
        <w:spacing w:after="0" w:line="240" w:lineRule="auto"/>
      </w:pPr>
      <w:r>
        <w:rPr>
          <w:noProof/>
        </w:rPr>
        <w:drawing>
          <wp:inline distT="0" distB="0" distL="0" distR="0" wp14:anchorId="22A1F159" wp14:editId="40D9917F">
            <wp:extent cx="5612130" cy="3953510"/>
            <wp:effectExtent l="0" t="0" r="7620" b="8890"/>
            <wp:docPr id="42" name="Imagen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953510"/>
                    </a:xfrm>
                    <a:prstGeom prst="rect">
                      <a:avLst/>
                    </a:prstGeom>
                    <a:noFill/>
                    <a:ln>
                      <a:noFill/>
                    </a:ln>
                  </pic:spPr>
                </pic:pic>
              </a:graphicData>
            </a:graphic>
          </wp:inline>
        </w:drawing>
      </w:r>
    </w:p>
    <w:p w14:paraId="686C3CC1" w14:textId="37CA8B35" w:rsidR="0063184F" w:rsidRDefault="0063184F" w:rsidP="002B14E3">
      <w:pPr>
        <w:spacing w:after="0" w:line="240" w:lineRule="auto"/>
      </w:pPr>
      <w:r>
        <w:rPr>
          <w:noProof/>
        </w:rPr>
        <w:lastRenderedPageBreak/>
        <w:drawing>
          <wp:inline distT="0" distB="0" distL="0" distR="0" wp14:anchorId="2510AD81" wp14:editId="1393FE98">
            <wp:extent cx="5612130" cy="4133850"/>
            <wp:effectExtent l="0" t="0" r="7620" b="0"/>
            <wp:docPr id="43" name="Imagen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133850"/>
                    </a:xfrm>
                    <a:prstGeom prst="rect">
                      <a:avLst/>
                    </a:prstGeom>
                    <a:noFill/>
                    <a:ln>
                      <a:noFill/>
                    </a:ln>
                  </pic:spPr>
                </pic:pic>
              </a:graphicData>
            </a:graphic>
          </wp:inline>
        </w:drawing>
      </w:r>
    </w:p>
    <w:p w14:paraId="47613E0A" w14:textId="77777777" w:rsidR="004D0ECF" w:rsidRDefault="004D0ECF" w:rsidP="004D0ECF">
      <w:pPr>
        <w:pStyle w:val="Ttulo1"/>
        <w:shd w:val="clear" w:color="auto" w:fill="121F3D"/>
        <w:spacing w:before="161" w:beforeAutospacing="0" w:after="161" w:afterAutospacing="0"/>
        <w:rPr>
          <w:rFonts w:ascii="Roboto" w:hAnsi="Roboto"/>
          <w:color w:val="EFF3F8"/>
        </w:rPr>
      </w:pPr>
      <w:r>
        <w:rPr>
          <w:rFonts w:ascii="Roboto" w:hAnsi="Roboto"/>
          <w:color w:val="EFF3F8"/>
        </w:rPr>
        <w:t>¿Qué son las funciones?</w:t>
      </w:r>
    </w:p>
    <w:p w14:paraId="79441770"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Una función es un código que se ejecuta cada vez que lo llamamos.</w:t>
      </w:r>
    </w:p>
    <w:p w14:paraId="444415CE"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b/>
          <w:bCs/>
          <w:color w:val="EFF3F8"/>
          <w:sz w:val="21"/>
          <w:szCs w:val="21"/>
          <w:lang w:eastAsia="es-CO"/>
        </w:rPr>
        <w:t>Sintaxis de una función</w:t>
      </w:r>
    </w:p>
    <w:p w14:paraId="03054BE4"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Las funciones más básicas se componen de 4 partes.</w:t>
      </w:r>
    </w:p>
    <w:p w14:paraId="7D3D2B50"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Palabra reservada fun.</w:t>
      </w:r>
    </w:p>
    <w:p w14:paraId="2EB392D4"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Nombre de la función.</w:t>
      </w:r>
    </w:p>
    <w:p w14:paraId="3A1495AC"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Parámetros: Son las variables que le damos a la función para que las use en el código que ejecuta internamente.</w:t>
      </w:r>
    </w:p>
    <w:p w14:paraId="42BECC57"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Tipo de retorno: Puede tener o no un valor de retorno.</w:t>
      </w:r>
    </w:p>
    <w:p w14:paraId="2CB1EBD1" w14:textId="77777777" w:rsidR="004D0ECF" w:rsidRPr="004D0ECF" w:rsidRDefault="004D0ECF" w:rsidP="004D0ECF">
      <w:pPr>
        <w:numPr>
          <w:ilvl w:val="0"/>
          <w:numId w:val="5"/>
        </w:num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Código: Son las instrucciones que se van a ejecutar al llamar a la función.</w:t>
      </w:r>
    </w:p>
    <w:p w14:paraId="40B06BF8"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Ejemplo de función:</w:t>
      </w:r>
    </w:p>
    <w:p w14:paraId="4B2AE807" w14:textId="0C5A101B" w:rsidR="004D0ECF" w:rsidRPr="004D0ECF" w:rsidRDefault="004D0ECF" w:rsidP="004D0ECF">
      <w:pPr>
        <w:spacing w:after="0" w:line="240" w:lineRule="auto"/>
        <w:rPr>
          <w:rFonts w:ascii="Times New Roman" w:eastAsia="Times New Roman" w:hAnsi="Times New Roman" w:cs="Times New Roman"/>
          <w:sz w:val="24"/>
          <w:szCs w:val="24"/>
          <w:lang w:eastAsia="es-CO"/>
        </w:rPr>
      </w:pPr>
      <w:r w:rsidRPr="004D0ECF">
        <w:rPr>
          <w:rFonts w:ascii="Times New Roman" w:eastAsia="Times New Roman" w:hAnsi="Times New Roman" w:cs="Times New Roman"/>
          <w:noProof/>
          <w:sz w:val="24"/>
          <w:szCs w:val="24"/>
          <w:lang w:eastAsia="es-CO"/>
        </w:rPr>
        <w:lastRenderedPageBreak/>
        <w:drawing>
          <wp:inline distT="0" distB="0" distL="0" distR="0" wp14:anchorId="385AEE4B" wp14:editId="305A1EBD">
            <wp:extent cx="5612130" cy="26727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672715"/>
                    </a:xfrm>
                    <a:prstGeom prst="rect">
                      <a:avLst/>
                    </a:prstGeom>
                    <a:noFill/>
                    <a:ln>
                      <a:noFill/>
                    </a:ln>
                  </pic:spPr>
                </pic:pic>
              </a:graphicData>
            </a:graphic>
          </wp:inline>
        </w:drawing>
      </w:r>
    </w:p>
    <w:p w14:paraId="481433B4"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Cuando queremos devolver algo de nuestra función usamos la keyword </w:t>
      </w:r>
      <w:r w:rsidRPr="004D0ECF">
        <w:rPr>
          <w:rFonts w:ascii="Roboto" w:eastAsia="Times New Roman" w:hAnsi="Roboto" w:cs="Times New Roman"/>
          <w:b/>
          <w:bCs/>
          <w:color w:val="EFF3F8"/>
          <w:sz w:val="21"/>
          <w:szCs w:val="21"/>
          <w:lang w:eastAsia="es-CO"/>
        </w:rPr>
        <w:t>return</w:t>
      </w:r>
      <w:r w:rsidRPr="004D0ECF">
        <w:rPr>
          <w:rFonts w:ascii="Roboto" w:eastAsia="Times New Roman" w:hAnsi="Roboto" w:cs="Times New Roman"/>
          <w:color w:val="EFF3F8"/>
          <w:sz w:val="21"/>
          <w:szCs w:val="21"/>
          <w:lang w:eastAsia="es-CO"/>
        </w:rPr>
        <w:t>.</w:t>
      </w:r>
      <w:r w:rsidRPr="004D0ECF">
        <w:rPr>
          <w:rFonts w:ascii="Roboto" w:eastAsia="Times New Roman" w:hAnsi="Roboto" w:cs="Times New Roman"/>
          <w:color w:val="EFF3F8"/>
          <w:sz w:val="21"/>
          <w:szCs w:val="21"/>
          <w:lang w:eastAsia="es-CO"/>
        </w:rPr>
        <w:br/>
        <w:t>Caso contrario cuando no queremos devolver nada de nuestra función, Kotlin regresaría </w:t>
      </w:r>
      <w:r w:rsidRPr="004D0ECF">
        <w:rPr>
          <w:rFonts w:ascii="Roboto" w:eastAsia="Times New Roman" w:hAnsi="Roboto" w:cs="Times New Roman"/>
          <w:b/>
          <w:bCs/>
          <w:color w:val="EFF3F8"/>
          <w:sz w:val="21"/>
          <w:szCs w:val="21"/>
          <w:lang w:eastAsia="es-CO"/>
        </w:rPr>
        <w:t>Unit</w:t>
      </w:r>
      <w:r w:rsidRPr="004D0ECF">
        <w:rPr>
          <w:rFonts w:ascii="Roboto" w:eastAsia="Times New Roman" w:hAnsi="Roboto" w:cs="Times New Roman"/>
          <w:color w:val="EFF3F8"/>
          <w:sz w:val="21"/>
          <w:szCs w:val="21"/>
          <w:lang w:eastAsia="es-CO"/>
        </w:rPr>
        <w:t>.</w:t>
      </w:r>
    </w:p>
    <w:p w14:paraId="4A104E17" w14:textId="77777777" w:rsidR="004D0ECF" w:rsidRPr="004D0ECF" w:rsidRDefault="004D0ECF" w:rsidP="004D0ECF">
      <w:pPr>
        <w:shd w:val="clear" w:color="auto" w:fill="24385B"/>
        <w:spacing w:after="0" w:line="240" w:lineRule="auto"/>
        <w:rPr>
          <w:rFonts w:ascii="Roboto" w:eastAsia="Times New Roman" w:hAnsi="Roboto" w:cs="Times New Roman"/>
          <w:color w:val="EFF3F8"/>
          <w:sz w:val="21"/>
          <w:szCs w:val="21"/>
          <w:lang w:eastAsia="es-CO"/>
        </w:rPr>
      </w:pPr>
      <w:r w:rsidRPr="004D0ECF">
        <w:rPr>
          <w:rFonts w:ascii="Roboto" w:eastAsia="Times New Roman" w:hAnsi="Roboto" w:cs="Times New Roman"/>
          <w:color w:val="EFF3F8"/>
          <w:sz w:val="21"/>
          <w:szCs w:val="21"/>
          <w:lang w:eastAsia="es-CO"/>
        </w:rPr>
        <w:t>Ejemplo de función que no devuelve nada, no tiene ningún tipo de retorno.</w:t>
      </w:r>
    </w:p>
    <w:p w14:paraId="12051217" w14:textId="4BDF1B00" w:rsidR="0063184F" w:rsidRDefault="004D0ECF" w:rsidP="004D0ECF">
      <w:pPr>
        <w:spacing w:after="0" w:line="240" w:lineRule="auto"/>
      </w:pPr>
      <w:r w:rsidRPr="004D0ECF">
        <w:rPr>
          <w:rFonts w:ascii="Times New Roman" w:eastAsia="Times New Roman" w:hAnsi="Times New Roman" w:cs="Times New Roman"/>
          <w:noProof/>
          <w:sz w:val="24"/>
          <w:szCs w:val="24"/>
          <w:lang w:eastAsia="es-CO"/>
        </w:rPr>
        <w:drawing>
          <wp:inline distT="0" distB="0" distL="0" distR="0" wp14:anchorId="13748CA3" wp14:editId="36D84911">
            <wp:extent cx="5492750" cy="2514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2750" cy="2514600"/>
                    </a:xfrm>
                    <a:prstGeom prst="rect">
                      <a:avLst/>
                    </a:prstGeom>
                    <a:noFill/>
                    <a:ln>
                      <a:noFill/>
                    </a:ln>
                  </pic:spPr>
                </pic:pic>
              </a:graphicData>
            </a:graphic>
          </wp:inline>
        </w:drawing>
      </w:r>
    </w:p>
    <w:p w14:paraId="491BBD12" w14:textId="48312EDC" w:rsidR="00875A98" w:rsidRDefault="00875A98" w:rsidP="004D0ECF">
      <w:pPr>
        <w:spacing w:after="0" w:line="240" w:lineRule="auto"/>
      </w:pPr>
    </w:p>
    <w:p w14:paraId="602E1604" w14:textId="18458E42" w:rsidR="00875A98" w:rsidRDefault="00875A98" w:rsidP="00875A98">
      <w:pPr>
        <w:pStyle w:val="Ttulo1"/>
        <w:shd w:val="clear" w:color="auto" w:fill="121F3D"/>
        <w:spacing w:before="161" w:beforeAutospacing="0" w:after="161" w:afterAutospacing="0"/>
        <w:rPr>
          <w:rFonts w:ascii="Roboto" w:hAnsi="Roboto"/>
          <w:color w:val="EFF3F8"/>
        </w:rPr>
      </w:pPr>
      <w:r>
        <w:rPr>
          <w:rFonts w:ascii="Roboto" w:hAnsi="Roboto"/>
          <w:color w:val="EFF3F8"/>
        </w:rPr>
        <w:t>Funciones y funciones de extensión</w:t>
      </w:r>
    </w:p>
    <w:p w14:paraId="3CCF5A53"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1" w:author="Unknown">
        <w:r>
          <w:rPr>
            <w:rStyle w:val="Textoennegrita"/>
            <w:rFonts w:ascii="Roboto" w:hAnsi="Roboto"/>
            <w:color w:val="EFF3F8"/>
            <w:sz w:val="21"/>
            <w:szCs w:val="21"/>
          </w:rPr>
          <w:t>Funciones de extensión en Kotlin</w:t>
        </w:r>
      </w:ins>
      <w:r>
        <w:rPr>
          <w:rFonts w:ascii="Roboto" w:hAnsi="Roboto"/>
          <w:color w:val="EFF3F8"/>
          <w:sz w:val="21"/>
          <w:szCs w:val="21"/>
        </w:rPr>
        <w:br/>
        <w:t>Las funciones de extensión (o extension functions en inglés) son funciones que, como su propio nombre indica, nos ayudan a extender la funcionalidad de clases sin necesidad de tocar su código. Ahora vamos a ver cómo se definen estas funciones, y algunos ejemplos que a mí personalmente me resultan muy útiles.</w:t>
      </w:r>
    </w:p>
    <w:p w14:paraId="79C8E8BB"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2" w:author="Unknown">
        <w:r>
          <w:rPr>
            <w:rStyle w:val="Textoennegrita"/>
            <w:rFonts w:ascii="Roboto" w:hAnsi="Roboto"/>
            <w:color w:val="EFF3F8"/>
            <w:sz w:val="21"/>
            <w:szCs w:val="21"/>
          </w:rPr>
          <w:t>¿Cómo se define una función de extensión?</w:t>
        </w:r>
      </w:ins>
      <w:r>
        <w:rPr>
          <w:rFonts w:ascii="Roboto" w:hAnsi="Roboto"/>
          <w:color w:val="EFF3F8"/>
          <w:sz w:val="21"/>
          <w:szCs w:val="21"/>
        </w:rPr>
        <w:br/>
        <w:t>Tan solo hay que escribir una función como lo harías normalmente, y ponerle delante el nombre de la clase separado por un punto.</w:t>
      </w:r>
    </w:p>
    <w:p w14:paraId="2B95522F"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Ejemplo muy sencillo: queremos hacer que una vista tenga la función visible(), que la hace visible. Escribiríamos algo como esto:</w:t>
      </w:r>
    </w:p>
    <w:p w14:paraId="1A7E9F7B"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fun</w:t>
      </w:r>
      <w:r>
        <w:rPr>
          <w:rStyle w:val="hljs-function"/>
          <w:rFonts w:eastAsiaTheme="majorEastAsia"/>
          <w:color w:val="FFFFFF"/>
          <w:sz w:val="21"/>
          <w:szCs w:val="21"/>
          <w:shd w:val="clear" w:color="auto" w:fill="0C1633"/>
        </w:rPr>
        <w:t xml:space="preserve"> View.</w:t>
      </w:r>
      <w:r>
        <w:rPr>
          <w:rStyle w:val="hljs-title"/>
          <w:b/>
          <w:bCs/>
          <w:color w:val="A6E22E"/>
          <w:sz w:val="21"/>
          <w:szCs w:val="21"/>
          <w:shd w:val="clear" w:color="auto" w:fill="0C1633"/>
        </w:rPr>
        <w:t>visible</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06B8F353"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keyword"/>
          <w:b/>
          <w:bCs/>
          <w:color w:val="F92672"/>
          <w:sz w:val="21"/>
          <w:szCs w:val="21"/>
          <w:shd w:val="clear" w:color="auto" w:fill="0C1633"/>
        </w:rPr>
        <w:t>this</w:t>
      </w:r>
      <w:r>
        <w:rPr>
          <w:rStyle w:val="CdigoHTML"/>
          <w:color w:val="FFFFFF"/>
          <w:sz w:val="21"/>
          <w:szCs w:val="21"/>
          <w:shd w:val="clear" w:color="auto" w:fill="0C1633"/>
        </w:rPr>
        <w:t>.visibility = View.VISIBLE</w:t>
      </w:r>
    </w:p>
    <w:p w14:paraId="005B6F21"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lastRenderedPageBreak/>
        <w:t>}</w:t>
      </w:r>
    </w:p>
    <w:p w14:paraId="4EC2EC66"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El </w:t>
      </w:r>
      <w:r>
        <w:rPr>
          <w:rStyle w:val="hljs-keyword"/>
          <w:b/>
          <w:bCs/>
          <w:color w:val="F92672"/>
          <w:sz w:val="21"/>
          <w:szCs w:val="21"/>
          <w:shd w:val="clear" w:color="auto" w:fill="0C1633"/>
        </w:rPr>
        <w:t>this</w:t>
      </w:r>
      <w:r>
        <w:rPr>
          <w:rStyle w:val="CdigoHTML"/>
          <w:color w:val="FFFFFF"/>
          <w:sz w:val="21"/>
          <w:szCs w:val="21"/>
          <w:shd w:val="clear" w:color="auto" w:fill="0C1633"/>
        </w:rPr>
        <w:t xml:space="preserve">  lo he puesto para que veas que podemos usar las funciones y propiedades de esa clase como si estuviéramos dentro de  la propia clase, pero lo puedes omitir:</w:t>
      </w:r>
    </w:p>
    <w:p w14:paraId="26F3F3BA" w14:textId="77777777" w:rsidR="00875A98" w:rsidRDefault="00875A98" w:rsidP="00875A98">
      <w:pPr>
        <w:pStyle w:val="HTMLconformatoprevio"/>
        <w:shd w:val="clear" w:color="auto" w:fill="242620"/>
        <w:rPr>
          <w:rStyle w:val="CdigoHTML"/>
          <w:color w:val="FFFFFF"/>
          <w:sz w:val="21"/>
          <w:szCs w:val="21"/>
          <w:shd w:val="clear" w:color="auto" w:fill="0C1633"/>
        </w:rPr>
      </w:pPr>
    </w:p>
    <w:p w14:paraId="77D9F34B"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fun</w:t>
      </w:r>
      <w:r>
        <w:rPr>
          <w:rStyle w:val="hljs-function"/>
          <w:rFonts w:eastAsiaTheme="majorEastAsia"/>
          <w:color w:val="FFFFFF"/>
          <w:sz w:val="21"/>
          <w:szCs w:val="21"/>
          <w:shd w:val="clear" w:color="auto" w:fill="0C1633"/>
        </w:rPr>
        <w:t xml:space="preserve"> View.</w:t>
      </w:r>
      <w:r>
        <w:rPr>
          <w:rStyle w:val="hljs-title"/>
          <w:b/>
          <w:bCs/>
          <w:color w:val="A6E22E"/>
          <w:sz w:val="21"/>
          <w:szCs w:val="21"/>
          <w:shd w:val="clear" w:color="auto" w:fill="0C1633"/>
        </w:rPr>
        <w:t>visible</w:t>
      </w:r>
      <w:r>
        <w:rPr>
          <w:rStyle w:val="hljs-params"/>
          <w:color w:val="FFFFFF"/>
          <w:sz w:val="21"/>
          <w:szCs w:val="21"/>
          <w:shd w:val="clear" w:color="auto" w:fill="0C1633"/>
        </w:rPr>
        <w:t>()</w:t>
      </w:r>
      <w:r>
        <w:rPr>
          <w:rStyle w:val="CdigoHTML"/>
          <w:color w:val="FFFFFF"/>
          <w:sz w:val="21"/>
          <w:szCs w:val="21"/>
          <w:shd w:val="clear" w:color="auto" w:fill="0C1633"/>
        </w:rPr>
        <w:t xml:space="preserve"> {</w:t>
      </w:r>
    </w:p>
    <w:p w14:paraId="7F578472"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visibility = View.VISIBLE</w:t>
      </w:r>
    </w:p>
    <w:p w14:paraId="5B810186"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7F24521C"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3" w:author="Unknown">
        <w:r>
          <w:rPr>
            <w:rStyle w:val="Textoennegrita"/>
            <w:rFonts w:ascii="Roboto" w:hAnsi="Roboto"/>
            <w:color w:val="EFF3F8"/>
            <w:sz w:val="21"/>
            <w:szCs w:val="21"/>
          </w:rPr>
          <w:t>Algunos ejemplos interesantes</w:t>
        </w:r>
      </w:ins>
      <w:r>
        <w:rPr>
          <w:rFonts w:ascii="Roboto" w:hAnsi="Roboto"/>
          <w:color w:val="EFF3F8"/>
          <w:sz w:val="21"/>
          <w:szCs w:val="21"/>
        </w:rPr>
        <w:br/>
        <w:t>Hay un par de ejemplos que me gusta poner, porque resumen muy bien la potencialidad de esto.</w:t>
      </w:r>
    </w:p>
    <w:p w14:paraId="2F6EF39C" w14:textId="77777777" w:rsidR="00875A98" w:rsidRPr="00875A98" w:rsidRDefault="00875A98" w:rsidP="00875A98">
      <w:pPr>
        <w:pStyle w:val="NormalWeb"/>
        <w:shd w:val="clear" w:color="auto" w:fill="24385B"/>
        <w:spacing w:before="0" w:beforeAutospacing="0" w:after="0" w:afterAutospacing="0"/>
        <w:rPr>
          <w:rFonts w:ascii="Roboto" w:hAnsi="Roboto"/>
          <w:color w:val="EFF3F8"/>
          <w:sz w:val="21"/>
          <w:szCs w:val="21"/>
          <w:lang w:val="en-US"/>
        </w:rPr>
      </w:pPr>
      <w:r>
        <w:rPr>
          <w:rFonts w:ascii="Roboto" w:hAnsi="Roboto"/>
          <w:color w:val="EFF3F8"/>
          <w:sz w:val="21"/>
          <w:szCs w:val="21"/>
        </w:rPr>
        <w:t xml:space="preserve">El primero es cuando estás inflando una vista dentro de un adapter. </w:t>
      </w:r>
      <w:r w:rsidRPr="00875A98">
        <w:rPr>
          <w:rFonts w:ascii="Roboto" w:hAnsi="Roboto"/>
          <w:color w:val="EFF3F8"/>
          <w:sz w:val="21"/>
          <w:szCs w:val="21"/>
          <w:lang w:val="en-US"/>
        </w:rPr>
        <w:t>Normalmente utilizarías algo así:</w:t>
      </w:r>
    </w:p>
    <w:p w14:paraId="4E846FD4"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override</w:t>
      </w: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fun</w:t>
      </w:r>
      <w:r w:rsidRPr="00875A98">
        <w:rPr>
          <w:rStyle w:val="hljs-function"/>
          <w:rFonts w:eastAsiaTheme="majorEastAsia"/>
          <w:color w:val="FFFFFF"/>
          <w:sz w:val="21"/>
          <w:szCs w:val="21"/>
          <w:shd w:val="clear" w:color="auto" w:fill="0C1633"/>
          <w:lang w:val="en-US"/>
        </w:rPr>
        <w:t xml:space="preserve"> </w:t>
      </w:r>
      <w:r w:rsidRPr="00875A98">
        <w:rPr>
          <w:rStyle w:val="hljs-title"/>
          <w:b/>
          <w:bCs/>
          <w:color w:val="A6E22E"/>
          <w:sz w:val="21"/>
          <w:szCs w:val="21"/>
          <w:shd w:val="clear" w:color="auto" w:fill="0C1633"/>
          <w:lang w:val="en-US"/>
        </w:rPr>
        <w:t>onCreateViewHolder</w:t>
      </w:r>
      <w:r w:rsidRPr="00875A98">
        <w:rPr>
          <w:rStyle w:val="hljs-params"/>
          <w:color w:val="FFFFFF"/>
          <w:sz w:val="21"/>
          <w:szCs w:val="21"/>
          <w:shd w:val="clear" w:color="auto" w:fill="0C1633"/>
          <w:lang w:val="en-US"/>
        </w:rPr>
        <w:t xml:space="preserve">(parent: </w:t>
      </w:r>
      <w:r w:rsidRPr="00875A98">
        <w:rPr>
          <w:rStyle w:val="hljs-type"/>
          <w:b/>
          <w:bCs/>
          <w:color w:val="A6E22E"/>
          <w:sz w:val="21"/>
          <w:szCs w:val="21"/>
          <w:shd w:val="clear" w:color="auto" w:fill="0C1633"/>
          <w:lang w:val="en-US"/>
        </w:rPr>
        <w:t>ViewGroup</w:t>
      </w:r>
      <w:r w:rsidRPr="00875A98">
        <w:rPr>
          <w:rStyle w:val="hljs-params"/>
          <w:color w:val="FFFFFF"/>
          <w:sz w:val="21"/>
          <w:szCs w:val="21"/>
          <w:shd w:val="clear" w:color="auto" w:fill="0C1633"/>
          <w:lang w:val="en-US"/>
        </w:rPr>
        <w:t xml:space="preserve">, viewType: </w:t>
      </w:r>
      <w:r w:rsidRPr="00875A98">
        <w:rPr>
          <w:rStyle w:val="hljs-type"/>
          <w:b/>
          <w:bCs/>
          <w:color w:val="A6E22E"/>
          <w:sz w:val="21"/>
          <w:szCs w:val="21"/>
          <w:shd w:val="clear" w:color="auto" w:fill="0C1633"/>
          <w:lang w:val="en-US"/>
        </w:rPr>
        <w:t>Int</w:t>
      </w:r>
      <w:r w:rsidRPr="00875A98">
        <w:rPr>
          <w:rStyle w:val="hljs-params"/>
          <w:color w:val="FFFFFF"/>
          <w:sz w:val="21"/>
          <w:szCs w:val="21"/>
          <w:shd w:val="clear" w:color="auto" w:fill="0C1633"/>
          <w:lang w:val="en-US"/>
        </w:rPr>
        <w:t>)</w:t>
      </w:r>
      <w:r w:rsidRPr="00875A98">
        <w:rPr>
          <w:rStyle w:val="CdigoHTML"/>
          <w:color w:val="FFFFFF"/>
          <w:sz w:val="21"/>
          <w:szCs w:val="21"/>
          <w:shd w:val="clear" w:color="auto" w:fill="0C1633"/>
          <w:lang w:val="en-US"/>
        </w:rPr>
        <w:t>: ViewHolder {</w:t>
      </w:r>
    </w:p>
    <w:p w14:paraId="49C2EEC8"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val</w:t>
      </w:r>
      <w:r w:rsidRPr="00875A98">
        <w:rPr>
          <w:rStyle w:val="CdigoHTML"/>
          <w:color w:val="FFFFFF"/>
          <w:sz w:val="21"/>
          <w:szCs w:val="21"/>
          <w:shd w:val="clear" w:color="auto" w:fill="0C1633"/>
          <w:lang w:val="en-US"/>
        </w:rPr>
        <w:t xml:space="preserve"> v = LayoutInflater.from(parent.context).inflate(R.layout.view_item, parent, </w:t>
      </w:r>
      <w:r w:rsidRPr="00875A98">
        <w:rPr>
          <w:rStyle w:val="hljs-literal"/>
          <w:b/>
          <w:bCs/>
          <w:color w:val="F92672"/>
          <w:sz w:val="21"/>
          <w:szCs w:val="21"/>
          <w:shd w:val="clear" w:color="auto" w:fill="0C1633"/>
          <w:lang w:val="en-US"/>
        </w:rPr>
        <w:t>false</w:t>
      </w:r>
      <w:r w:rsidRPr="00875A98">
        <w:rPr>
          <w:rStyle w:val="CdigoHTML"/>
          <w:color w:val="FFFFFF"/>
          <w:sz w:val="21"/>
          <w:szCs w:val="21"/>
          <w:shd w:val="clear" w:color="auto" w:fill="0C1633"/>
          <w:lang w:val="en-US"/>
        </w:rPr>
        <w:t>)</w:t>
      </w:r>
    </w:p>
    <w:p w14:paraId="564F5588" w14:textId="77777777" w:rsidR="00875A98" w:rsidRDefault="00875A98" w:rsidP="00875A98">
      <w:pPr>
        <w:pStyle w:val="HTMLconformatoprevio"/>
        <w:shd w:val="clear" w:color="auto" w:fill="242620"/>
        <w:rPr>
          <w:rStyle w:val="CdigoHTML"/>
          <w:color w:val="FFFFFF"/>
          <w:sz w:val="21"/>
          <w:szCs w:val="21"/>
          <w:shd w:val="clear" w:color="auto" w:fill="0C1633"/>
        </w:rPr>
      </w:pPr>
      <w:r w:rsidRPr="00875A98">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ViewHolder(v)</w:t>
      </w:r>
    </w:p>
    <w:p w14:paraId="3C912B4E"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8373491"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La línea que infla la vista y usa el parent es demasiado compleja, y el </w:t>
      </w:r>
      <w:r>
        <w:rPr>
          <w:rStyle w:val="hljs-number"/>
          <w:color w:val="FFFFFF"/>
          <w:sz w:val="21"/>
          <w:szCs w:val="21"/>
          <w:shd w:val="clear" w:color="auto" w:fill="0C1633"/>
        </w:rPr>
        <w:t>99</w:t>
      </w:r>
      <w:r>
        <w:rPr>
          <w:rStyle w:val="CdigoHTML"/>
          <w:color w:val="FFFFFF"/>
          <w:sz w:val="21"/>
          <w:szCs w:val="21"/>
          <w:shd w:val="clear" w:color="auto" w:fill="0C1633"/>
        </w:rPr>
        <w:t>% de las veces suele ser igual en cualquier adapter. ¿Por qué no hacer que los ViewGroup  puedan inflar vistas?</w:t>
      </w:r>
    </w:p>
    <w:p w14:paraId="68E8615C" w14:textId="77777777" w:rsidR="00875A98" w:rsidRDefault="00875A98" w:rsidP="00875A98">
      <w:pPr>
        <w:pStyle w:val="HTMLconformatoprevio"/>
        <w:shd w:val="clear" w:color="auto" w:fill="242620"/>
        <w:rPr>
          <w:rStyle w:val="CdigoHTML"/>
          <w:color w:val="FFFFFF"/>
          <w:sz w:val="21"/>
          <w:szCs w:val="21"/>
          <w:shd w:val="clear" w:color="auto" w:fill="0C1633"/>
        </w:rPr>
      </w:pPr>
    </w:p>
    <w:p w14:paraId="35EBF996"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fun</w:t>
      </w:r>
      <w:r w:rsidRPr="00875A98">
        <w:rPr>
          <w:rStyle w:val="hljs-function"/>
          <w:rFonts w:eastAsiaTheme="majorEastAsia"/>
          <w:color w:val="FFFFFF"/>
          <w:sz w:val="21"/>
          <w:szCs w:val="21"/>
          <w:shd w:val="clear" w:color="auto" w:fill="0C1633"/>
          <w:lang w:val="en-US"/>
        </w:rPr>
        <w:t xml:space="preserve"> ViewGroup.</w:t>
      </w:r>
      <w:r w:rsidRPr="00875A98">
        <w:rPr>
          <w:rStyle w:val="hljs-title"/>
          <w:b/>
          <w:bCs/>
          <w:color w:val="A6E22E"/>
          <w:sz w:val="21"/>
          <w:szCs w:val="21"/>
          <w:shd w:val="clear" w:color="auto" w:fill="0C1633"/>
          <w:lang w:val="en-US"/>
        </w:rPr>
        <w:t>inflate</w:t>
      </w:r>
      <w:r w:rsidRPr="00875A98">
        <w:rPr>
          <w:rStyle w:val="hljs-params"/>
          <w:color w:val="FFFFFF"/>
          <w:sz w:val="21"/>
          <w:szCs w:val="21"/>
          <w:shd w:val="clear" w:color="auto" w:fill="0C1633"/>
          <w:lang w:val="en-US"/>
        </w:rPr>
        <w:t xml:space="preserve">(layoutRes: </w:t>
      </w:r>
      <w:r w:rsidRPr="00875A98">
        <w:rPr>
          <w:rStyle w:val="hljs-type"/>
          <w:b/>
          <w:bCs/>
          <w:color w:val="A6E22E"/>
          <w:sz w:val="21"/>
          <w:szCs w:val="21"/>
          <w:shd w:val="clear" w:color="auto" w:fill="0C1633"/>
          <w:lang w:val="en-US"/>
        </w:rPr>
        <w:t>Int</w:t>
      </w:r>
      <w:r w:rsidRPr="00875A98">
        <w:rPr>
          <w:rStyle w:val="hljs-params"/>
          <w:color w:val="FFFFFF"/>
          <w:sz w:val="21"/>
          <w:szCs w:val="21"/>
          <w:shd w:val="clear" w:color="auto" w:fill="0C1633"/>
          <w:lang w:val="en-US"/>
        </w:rPr>
        <w:t>)</w:t>
      </w:r>
      <w:r w:rsidRPr="00875A98">
        <w:rPr>
          <w:rStyle w:val="CdigoHTML"/>
          <w:color w:val="FFFFFF"/>
          <w:sz w:val="21"/>
          <w:szCs w:val="21"/>
          <w:shd w:val="clear" w:color="auto" w:fill="0C1633"/>
          <w:lang w:val="en-US"/>
        </w:rPr>
        <w:t>: View {</w:t>
      </w:r>
    </w:p>
    <w:p w14:paraId="38D2D04D"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return</w:t>
      </w:r>
      <w:r w:rsidRPr="00875A98">
        <w:rPr>
          <w:rStyle w:val="CdigoHTML"/>
          <w:color w:val="FFFFFF"/>
          <w:sz w:val="21"/>
          <w:szCs w:val="21"/>
          <w:shd w:val="clear" w:color="auto" w:fill="0C1633"/>
          <w:lang w:val="en-US"/>
        </w:rPr>
        <w:t xml:space="preserve"> LayoutInflater.from(context).inflate(layoutRes, </w:t>
      </w:r>
      <w:r w:rsidRPr="00875A98">
        <w:rPr>
          <w:rStyle w:val="hljs-keyword"/>
          <w:b/>
          <w:bCs/>
          <w:color w:val="F92672"/>
          <w:sz w:val="21"/>
          <w:szCs w:val="21"/>
          <w:shd w:val="clear" w:color="auto" w:fill="0C1633"/>
          <w:lang w:val="en-US"/>
        </w:rPr>
        <w:t>this</w:t>
      </w:r>
      <w:r w:rsidRPr="00875A98">
        <w:rPr>
          <w:rStyle w:val="CdigoHTML"/>
          <w:color w:val="FFFFFF"/>
          <w:sz w:val="21"/>
          <w:szCs w:val="21"/>
          <w:shd w:val="clear" w:color="auto" w:fill="0C1633"/>
          <w:lang w:val="en-US"/>
        </w:rPr>
        <w:t xml:space="preserve">, </w:t>
      </w:r>
      <w:r w:rsidRPr="00875A98">
        <w:rPr>
          <w:rStyle w:val="hljs-literal"/>
          <w:b/>
          <w:bCs/>
          <w:color w:val="F92672"/>
          <w:sz w:val="21"/>
          <w:szCs w:val="21"/>
          <w:shd w:val="clear" w:color="auto" w:fill="0C1633"/>
          <w:lang w:val="en-US"/>
        </w:rPr>
        <w:t>false</w:t>
      </w:r>
      <w:r w:rsidRPr="00875A98">
        <w:rPr>
          <w:rStyle w:val="CdigoHTML"/>
          <w:color w:val="FFFFFF"/>
          <w:sz w:val="21"/>
          <w:szCs w:val="21"/>
          <w:shd w:val="clear" w:color="auto" w:fill="0C1633"/>
          <w:lang w:val="en-US"/>
        </w:rPr>
        <w:t>)</w:t>
      </w:r>
    </w:p>
    <w:p w14:paraId="0A8DE787"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00F7D973"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Ahora ya puedes utilizarlo en el código de arriba:</w:t>
      </w:r>
    </w:p>
    <w:p w14:paraId="3F5DB51E"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override</w:t>
      </w: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fun</w:t>
      </w:r>
      <w:r w:rsidRPr="00875A98">
        <w:rPr>
          <w:rStyle w:val="hljs-function"/>
          <w:rFonts w:eastAsiaTheme="majorEastAsia"/>
          <w:color w:val="FFFFFF"/>
          <w:sz w:val="21"/>
          <w:szCs w:val="21"/>
          <w:shd w:val="clear" w:color="auto" w:fill="0C1633"/>
          <w:lang w:val="en-US"/>
        </w:rPr>
        <w:t xml:space="preserve"> </w:t>
      </w:r>
      <w:r w:rsidRPr="00875A98">
        <w:rPr>
          <w:rStyle w:val="hljs-title"/>
          <w:b/>
          <w:bCs/>
          <w:color w:val="A6E22E"/>
          <w:sz w:val="21"/>
          <w:szCs w:val="21"/>
          <w:shd w:val="clear" w:color="auto" w:fill="0C1633"/>
          <w:lang w:val="en-US"/>
        </w:rPr>
        <w:t>onCreateViewHolder</w:t>
      </w:r>
      <w:r w:rsidRPr="00875A98">
        <w:rPr>
          <w:rStyle w:val="hljs-params"/>
          <w:color w:val="FFFFFF"/>
          <w:sz w:val="21"/>
          <w:szCs w:val="21"/>
          <w:shd w:val="clear" w:color="auto" w:fill="0C1633"/>
          <w:lang w:val="en-US"/>
        </w:rPr>
        <w:t xml:space="preserve">(parent: </w:t>
      </w:r>
      <w:r w:rsidRPr="00875A98">
        <w:rPr>
          <w:rStyle w:val="hljs-type"/>
          <w:b/>
          <w:bCs/>
          <w:color w:val="A6E22E"/>
          <w:sz w:val="21"/>
          <w:szCs w:val="21"/>
          <w:shd w:val="clear" w:color="auto" w:fill="0C1633"/>
          <w:lang w:val="en-US"/>
        </w:rPr>
        <w:t>ViewGroup</w:t>
      </w:r>
      <w:r w:rsidRPr="00875A98">
        <w:rPr>
          <w:rStyle w:val="hljs-params"/>
          <w:color w:val="FFFFFF"/>
          <w:sz w:val="21"/>
          <w:szCs w:val="21"/>
          <w:shd w:val="clear" w:color="auto" w:fill="0C1633"/>
          <w:lang w:val="en-US"/>
        </w:rPr>
        <w:t xml:space="preserve">, viewType: </w:t>
      </w:r>
      <w:r w:rsidRPr="00875A98">
        <w:rPr>
          <w:rStyle w:val="hljs-type"/>
          <w:b/>
          <w:bCs/>
          <w:color w:val="A6E22E"/>
          <w:sz w:val="21"/>
          <w:szCs w:val="21"/>
          <w:shd w:val="clear" w:color="auto" w:fill="0C1633"/>
          <w:lang w:val="en-US"/>
        </w:rPr>
        <w:t>Int</w:t>
      </w:r>
      <w:r w:rsidRPr="00875A98">
        <w:rPr>
          <w:rStyle w:val="hljs-params"/>
          <w:color w:val="FFFFFF"/>
          <w:sz w:val="21"/>
          <w:szCs w:val="21"/>
          <w:shd w:val="clear" w:color="auto" w:fill="0C1633"/>
          <w:lang w:val="en-US"/>
        </w:rPr>
        <w:t>)</w:t>
      </w:r>
      <w:r w:rsidRPr="00875A98">
        <w:rPr>
          <w:rStyle w:val="CdigoHTML"/>
          <w:color w:val="FFFFFF"/>
          <w:sz w:val="21"/>
          <w:szCs w:val="21"/>
          <w:shd w:val="clear" w:color="auto" w:fill="0C1633"/>
          <w:lang w:val="en-US"/>
        </w:rPr>
        <w:t>: ViewHolder {</w:t>
      </w:r>
    </w:p>
    <w:p w14:paraId="08FA1D6A"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keyword"/>
          <w:b/>
          <w:bCs/>
          <w:color w:val="F92672"/>
          <w:sz w:val="21"/>
          <w:szCs w:val="21"/>
          <w:shd w:val="clear" w:color="auto" w:fill="0C1633"/>
          <w:lang w:val="en-US"/>
        </w:rPr>
        <w:t>val</w:t>
      </w:r>
      <w:r w:rsidRPr="00875A98">
        <w:rPr>
          <w:rStyle w:val="CdigoHTML"/>
          <w:color w:val="FFFFFF"/>
          <w:sz w:val="21"/>
          <w:szCs w:val="21"/>
          <w:shd w:val="clear" w:color="auto" w:fill="0C1633"/>
          <w:lang w:val="en-US"/>
        </w:rPr>
        <w:t xml:space="preserve"> v = parent.inflate(R.layout.view_item)</w:t>
      </w:r>
    </w:p>
    <w:p w14:paraId="7E471E75" w14:textId="77777777" w:rsidR="00875A98" w:rsidRDefault="00875A98" w:rsidP="00875A98">
      <w:pPr>
        <w:pStyle w:val="HTMLconformatoprevio"/>
        <w:shd w:val="clear" w:color="auto" w:fill="242620"/>
        <w:rPr>
          <w:rStyle w:val="CdigoHTML"/>
          <w:color w:val="FFFFFF"/>
          <w:sz w:val="21"/>
          <w:szCs w:val="21"/>
          <w:shd w:val="clear" w:color="auto" w:fill="0C1633"/>
        </w:rPr>
      </w:pPr>
      <w:r w:rsidRPr="00875A98">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ViewHolder(v)</w:t>
      </w:r>
    </w:p>
    <w:p w14:paraId="09685C21"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03A30794"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Un ejemplo muy parecido se puede hacer con las imágenes. Si utilizas por ejemplo la librería de Picasso, necesitas andar haciendo el típico ritual:</w:t>
      </w:r>
    </w:p>
    <w:p w14:paraId="206664FA"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selector-tag"/>
          <w:b/>
          <w:bCs/>
          <w:color w:val="F92672"/>
          <w:sz w:val="21"/>
          <w:szCs w:val="21"/>
          <w:shd w:val="clear" w:color="auto" w:fill="0C1633"/>
          <w:lang w:val="en-US"/>
        </w:rPr>
        <w:t>Picasso</w:t>
      </w:r>
      <w:r w:rsidRPr="00875A98">
        <w:rPr>
          <w:rStyle w:val="hljs-selector-class"/>
          <w:color w:val="FFFFFF"/>
          <w:sz w:val="21"/>
          <w:szCs w:val="21"/>
          <w:shd w:val="clear" w:color="auto" w:fill="0C1633"/>
          <w:lang w:val="en-US"/>
        </w:rPr>
        <w:t>.with</w:t>
      </w:r>
      <w:r w:rsidRPr="00875A98">
        <w:rPr>
          <w:rStyle w:val="CdigoHTML"/>
          <w:color w:val="FFFFFF"/>
          <w:sz w:val="21"/>
          <w:szCs w:val="21"/>
          <w:shd w:val="clear" w:color="auto" w:fill="0C1633"/>
          <w:lang w:val="en-US"/>
        </w:rPr>
        <w:t>(imageView.context)</w:t>
      </w:r>
      <w:r w:rsidRPr="00875A98">
        <w:rPr>
          <w:rStyle w:val="hljs-selector-class"/>
          <w:color w:val="FFFFFF"/>
          <w:sz w:val="21"/>
          <w:szCs w:val="21"/>
          <w:shd w:val="clear" w:color="auto" w:fill="0C1633"/>
          <w:lang w:val="en-US"/>
        </w:rPr>
        <w:t>.load</w:t>
      </w:r>
      <w:r w:rsidRPr="00875A98">
        <w:rPr>
          <w:rStyle w:val="CdigoHTML"/>
          <w:color w:val="FFFFFF"/>
          <w:sz w:val="21"/>
          <w:szCs w:val="21"/>
          <w:shd w:val="clear" w:color="auto" w:fill="0C1633"/>
          <w:lang w:val="en-US"/>
        </w:rPr>
        <w:t>(url)</w:t>
      </w:r>
      <w:r w:rsidRPr="00875A98">
        <w:rPr>
          <w:rStyle w:val="hljs-selector-class"/>
          <w:color w:val="FFFFFF"/>
          <w:sz w:val="21"/>
          <w:szCs w:val="21"/>
          <w:shd w:val="clear" w:color="auto" w:fill="0C1633"/>
          <w:lang w:val="en-US"/>
        </w:rPr>
        <w:t>.into</w:t>
      </w:r>
      <w:r w:rsidRPr="00875A98">
        <w:rPr>
          <w:rStyle w:val="CdigoHTML"/>
          <w:color w:val="FFFFFF"/>
          <w:sz w:val="21"/>
          <w:szCs w:val="21"/>
          <w:shd w:val="clear" w:color="auto" w:fill="0C1633"/>
          <w:lang w:val="en-US"/>
        </w:rPr>
        <w:t>(imageView)</w:t>
      </w:r>
    </w:p>
    <w:p w14:paraId="133C84BE"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¿Qué te parecería poder decirle a ImageView que cargue una url directamente?</w:t>
      </w:r>
    </w:p>
    <w:p w14:paraId="13BD302A"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fun</w:t>
      </w:r>
      <w:r w:rsidRPr="00875A98">
        <w:rPr>
          <w:rStyle w:val="CdigoHTML"/>
          <w:color w:val="FFFFFF"/>
          <w:sz w:val="21"/>
          <w:szCs w:val="21"/>
          <w:shd w:val="clear" w:color="auto" w:fill="0C1633"/>
          <w:lang w:val="en-US"/>
        </w:rPr>
        <w:t xml:space="preserve"> </w:t>
      </w:r>
      <w:r w:rsidRPr="00875A98">
        <w:rPr>
          <w:rStyle w:val="hljs-identifier"/>
          <w:color w:val="FFFFFF"/>
          <w:sz w:val="21"/>
          <w:szCs w:val="21"/>
          <w:shd w:val="clear" w:color="auto" w:fill="0C1633"/>
          <w:lang w:val="en-US"/>
        </w:rPr>
        <w:t>ImageView</w:t>
      </w:r>
      <w:r w:rsidRPr="00875A98">
        <w:rPr>
          <w:rStyle w:val="hljs-module"/>
          <w:color w:val="FFFFFF"/>
          <w:sz w:val="21"/>
          <w:szCs w:val="21"/>
          <w:shd w:val="clear" w:color="auto" w:fill="0C1633"/>
          <w:lang w:val="en-US"/>
        </w:rPr>
        <w:t>.</w:t>
      </w:r>
      <w:r w:rsidRPr="00875A98">
        <w:rPr>
          <w:rStyle w:val="CdigoHTML"/>
          <w:color w:val="FFFFFF"/>
          <w:sz w:val="21"/>
          <w:szCs w:val="21"/>
          <w:shd w:val="clear" w:color="auto" w:fill="0C1633"/>
          <w:lang w:val="en-US"/>
        </w:rPr>
        <w:t>load</w:t>
      </w:r>
      <w:r w:rsidRPr="00875A98">
        <w:rPr>
          <w:rStyle w:val="hljs-constructor"/>
          <w:color w:val="FFFFFF"/>
          <w:sz w:val="21"/>
          <w:szCs w:val="21"/>
          <w:shd w:val="clear" w:color="auto" w:fill="0C1633"/>
          <w:lang w:val="en-US"/>
        </w:rPr>
        <w:t>Url(</w:t>
      </w:r>
      <w:r w:rsidRPr="00875A98">
        <w:rPr>
          <w:rStyle w:val="hljs-params"/>
          <w:color w:val="FFFFFF"/>
          <w:sz w:val="21"/>
          <w:szCs w:val="21"/>
          <w:shd w:val="clear" w:color="auto" w:fill="0C1633"/>
          <w:lang w:val="en-US"/>
        </w:rPr>
        <w:t>url</w:t>
      </w:r>
      <w:r w:rsidRPr="00875A98">
        <w:rPr>
          <w:rStyle w:val="hljs-constructor"/>
          <w:color w:val="FFFFFF"/>
          <w:sz w:val="21"/>
          <w:szCs w:val="21"/>
          <w:shd w:val="clear" w:color="auto" w:fill="0C1633"/>
          <w:lang w:val="en-US"/>
        </w:rPr>
        <w:t>: String)</w:t>
      </w:r>
      <w:r w:rsidRPr="00875A98">
        <w:rPr>
          <w:rStyle w:val="CdigoHTML"/>
          <w:color w:val="FFFFFF"/>
          <w:sz w:val="21"/>
          <w:szCs w:val="21"/>
          <w:shd w:val="clear" w:color="auto" w:fill="0C1633"/>
          <w:lang w:val="en-US"/>
        </w:rPr>
        <w:t xml:space="preserve"> {</w:t>
      </w:r>
    </w:p>
    <w:p w14:paraId="5BED6524"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w:t>
      </w:r>
      <w:r w:rsidRPr="00875A98">
        <w:rPr>
          <w:rStyle w:val="hljs-identifier"/>
          <w:color w:val="FFFFFF"/>
          <w:sz w:val="21"/>
          <w:szCs w:val="21"/>
          <w:shd w:val="clear" w:color="auto" w:fill="0C1633"/>
          <w:lang w:val="en-US"/>
        </w:rPr>
        <w:t>Picasso</w:t>
      </w:r>
      <w:r w:rsidRPr="00875A98">
        <w:rPr>
          <w:rStyle w:val="hljs-module"/>
          <w:color w:val="FFFFFF"/>
          <w:sz w:val="21"/>
          <w:szCs w:val="21"/>
          <w:shd w:val="clear" w:color="auto" w:fill="0C1633"/>
          <w:lang w:val="en-US"/>
        </w:rPr>
        <w:t>.</w:t>
      </w:r>
      <w:r w:rsidRPr="00875A98">
        <w:rPr>
          <w:rStyle w:val="hljs-keyword"/>
          <w:b/>
          <w:bCs/>
          <w:color w:val="F92672"/>
          <w:sz w:val="21"/>
          <w:szCs w:val="21"/>
          <w:shd w:val="clear" w:color="auto" w:fill="0C1633"/>
          <w:lang w:val="en-US"/>
        </w:rPr>
        <w:t>with</w:t>
      </w:r>
      <w:r w:rsidRPr="00875A98">
        <w:rPr>
          <w:rStyle w:val="CdigoHTML"/>
          <w:color w:val="FFFFFF"/>
          <w:sz w:val="21"/>
          <w:szCs w:val="21"/>
          <w:shd w:val="clear" w:color="auto" w:fill="0C1633"/>
          <w:lang w:val="en-US"/>
        </w:rPr>
        <w:t>(context).load(url).into(this)</w:t>
      </w:r>
    </w:p>
    <w:p w14:paraId="3D4E0486"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7510587A" w14:textId="77777777" w:rsidR="00875A98" w:rsidRDefault="00875A98" w:rsidP="00875A98">
      <w:pPr>
        <w:pStyle w:val="HTMLconformatoprevio"/>
        <w:shd w:val="clear" w:color="auto" w:fill="242620"/>
        <w:rPr>
          <w:rStyle w:val="CdigoHTML"/>
          <w:color w:val="FFFFFF"/>
          <w:sz w:val="21"/>
          <w:szCs w:val="21"/>
          <w:shd w:val="clear" w:color="auto" w:fill="0C1633"/>
        </w:rPr>
      </w:pPr>
    </w:p>
    <w:p w14:paraId="0F1F2B52" w14:textId="77777777" w:rsidR="00875A98" w:rsidRDefault="00875A98" w:rsidP="00875A9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imageView.load</w:t>
      </w:r>
      <w:r>
        <w:rPr>
          <w:rStyle w:val="hljs-constructor"/>
          <w:color w:val="FFFFFF"/>
          <w:sz w:val="21"/>
          <w:szCs w:val="21"/>
          <w:shd w:val="clear" w:color="auto" w:fill="0C1633"/>
        </w:rPr>
        <w:t>Url(</w:t>
      </w:r>
      <w:r>
        <w:rPr>
          <w:rStyle w:val="hljs-params"/>
          <w:color w:val="FFFFFF"/>
          <w:sz w:val="21"/>
          <w:szCs w:val="21"/>
          <w:shd w:val="clear" w:color="auto" w:fill="0C1633"/>
        </w:rPr>
        <w:t>url</w:t>
      </w:r>
      <w:r>
        <w:rPr>
          <w:rStyle w:val="hljs-constructor"/>
          <w:color w:val="FFFFFF"/>
          <w:sz w:val="21"/>
          <w:szCs w:val="21"/>
          <w:shd w:val="clear" w:color="auto" w:fill="0C1633"/>
        </w:rPr>
        <w:t>)</w:t>
      </w:r>
    </w:p>
    <w:p w14:paraId="39CDAAF4"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4" w:author="Unknown">
        <w:r>
          <w:rPr>
            <w:rStyle w:val="Textoennegrita"/>
            <w:rFonts w:ascii="Roboto" w:hAnsi="Roboto"/>
            <w:color w:val="EFF3F8"/>
            <w:sz w:val="21"/>
            <w:szCs w:val="21"/>
          </w:rPr>
          <w:t>Propiedades de extensión</w:t>
        </w:r>
      </w:ins>
      <w:r>
        <w:rPr>
          <w:rFonts w:ascii="Roboto" w:hAnsi="Roboto"/>
          <w:color w:val="EFF3F8"/>
          <w:sz w:val="21"/>
          <w:szCs w:val="21"/>
        </w:rPr>
        <w:br/>
        <w:t>Igual que puedes hacer funciones de extensión, lo mismo puedes hacer con properties. Lo único que no podrán guardar un estado propio, sino valerse de las funciones ya existentes para modificar el estado:</w:t>
      </w:r>
    </w:p>
    <w:p w14:paraId="22241507"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hljs-keyword"/>
          <w:b/>
          <w:bCs/>
          <w:color w:val="F92672"/>
          <w:sz w:val="21"/>
          <w:szCs w:val="21"/>
          <w:shd w:val="clear" w:color="auto" w:fill="0C1633"/>
          <w:lang w:val="en-US"/>
        </w:rPr>
        <w:t>val</w:t>
      </w:r>
      <w:r w:rsidRPr="00875A98">
        <w:rPr>
          <w:rStyle w:val="CdigoHTML"/>
          <w:color w:val="FFFFFF"/>
          <w:sz w:val="21"/>
          <w:szCs w:val="21"/>
          <w:shd w:val="clear" w:color="auto" w:fill="0C1633"/>
          <w:lang w:val="en-US"/>
        </w:rPr>
        <w:t xml:space="preserve"> </w:t>
      </w:r>
      <w:r w:rsidRPr="00875A98">
        <w:rPr>
          <w:rStyle w:val="hljs-identifier"/>
          <w:color w:val="FFFFFF"/>
          <w:sz w:val="21"/>
          <w:szCs w:val="21"/>
          <w:shd w:val="clear" w:color="auto" w:fill="0C1633"/>
          <w:lang w:val="en-US"/>
        </w:rPr>
        <w:t>ViewGroup</w:t>
      </w:r>
      <w:r w:rsidRPr="00875A98">
        <w:rPr>
          <w:rStyle w:val="hljs-module"/>
          <w:color w:val="FFFFFF"/>
          <w:sz w:val="21"/>
          <w:szCs w:val="21"/>
          <w:shd w:val="clear" w:color="auto" w:fill="0C1633"/>
          <w:lang w:val="en-US"/>
        </w:rPr>
        <w:t>.</w:t>
      </w:r>
      <w:r w:rsidRPr="00875A98">
        <w:rPr>
          <w:rStyle w:val="CdigoHTML"/>
          <w:color w:val="FFFFFF"/>
          <w:sz w:val="21"/>
          <w:szCs w:val="21"/>
          <w:shd w:val="clear" w:color="auto" w:fill="0C1633"/>
          <w:lang w:val="en-US"/>
        </w:rPr>
        <w:t>children: List</w:t>
      </w:r>
    </w:p>
    <w:p w14:paraId="5D4784D5" w14:textId="77777777" w:rsidR="00875A98" w:rsidRPr="00875A98" w:rsidRDefault="00875A98" w:rsidP="00875A98">
      <w:pPr>
        <w:pStyle w:val="HTMLconformatoprevio"/>
        <w:shd w:val="clear" w:color="auto" w:fill="242620"/>
        <w:rPr>
          <w:rStyle w:val="CdigoHTML"/>
          <w:color w:val="FFFFFF"/>
          <w:sz w:val="21"/>
          <w:szCs w:val="21"/>
          <w:shd w:val="clear" w:color="auto" w:fill="0C1633"/>
          <w:lang w:val="en-US"/>
        </w:rPr>
      </w:pPr>
      <w:r w:rsidRPr="00875A98">
        <w:rPr>
          <w:rStyle w:val="CdigoHTML"/>
          <w:color w:val="FFFFFF"/>
          <w:sz w:val="21"/>
          <w:szCs w:val="21"/>
          <w:shd w:val="clear" w:color="auto" w:fill="0C1633"/>
          <w:lang w:val="en-US"/>
        </w:rPr>
        <w:t xml:space="preserve">    get</w:t>
      </w:r>
      <w:r w:rsidRPr="00875A98">
        <w:rPr>
          <w:rStyle w:val="hljs-literal"/>
          <w:b/>
          <w:bCs/>
          <w:color w:val="F92672"/>
          <w:sz w:val="21"/>
          <w:szCs w:val="21"/>
          <w:shd w:val="clear" w:color="auto" w:fill="0C1633"/>
          <w:lang w:val="en-US"/>
        </w:rPr>
        <w:t>()</w:t>
      </w:r>
      <w:r w:rsidRPr="00875A98">
        <w:rPr>
          <w:rStyle w:val="CdigoHTML"/>
          <w:color w:val="FFFFFF"/>
          <w:sz w:val="21"/>
          <w:szCs w:val="21"/>
          <w:shd w:val="clear" w:color="auto" w:fill="0C1633"/>
          <w:lang w:val="en-US"/>
        </w:rPr>
        <w:t xml:space="preserve"> = (</w:t>
      </w:r>
      <w:r w:rsidRPr="00875A98">
        <w:rPr>
          <w:rStyle w:val="hljs-number"/>
          <w:color w:val="FFFFFF"/>
          <w:sz w:val="21"/>
          <w:szCs w:val="21"/>
          <w:shd w:val="clear" w:color="auto" w:fill="0C1633"/>
          <w:lang w:val="en-US"/>
        </w:rPr>
        <w:t>0.</w:t>
      </w:r>
      <w:r w:rsidRPr="00875A98">
        <w:rPr>
          <w:rStyle w:val="CdigoHTML"/>
          <w:color w:val="FFFFFF"/>
          <w:sz w:val="21"/>
          <w:szCs w:val="21"/>
          <w:shd w:val="clear" w:color="auto" w:fill="0C1633"/>
          <w:lang w:val="en-US"/>
        </w:rPr>
        <w:t>.childCount -</w:t>
      </w:r>
      <w:r w:rsidRPr="00875A98">
        <w:rPr>
          <w:rStyle w:val="hljs-number"/>
          <w:color w:val="FFFFFF"/>
          <w:sz w:val="21"/>
          <w:szCs w:val="21"/>
          <w:shd w:val="clear" w:color="auto" w:fill="0C1633"/>
          <w:lang w:val="en-US"/>
        </w:rPr>
        <w:t>1</w:t>
      </w:r>
      <w:r w:rsidRPr="00875A98">
        <w:rPr>
          <w:rStyle w:val="CdigoHTML"/>
          <w:color w:val="FFFFFF"/>
          <w:sz w:val="21"/>
          <w:szCs w:val="21"/>
          <w:shd w:val="clear" w:color="auto" w:fill="0C1633"/>
          <w:lang w:val="en-US"/>
        </w:rPr>
        <w:t>).map { get</w:t>
      </w:r>
      <w:r w:rsidRPr="00875A98">
        <w:rPr>
          <w:rStyle w:val="hljs-constructor"/>
          <w:color w:val="FFFFFF"/>
          <w:sz w:val="21"/>
          <w:szCs w:val="21"/>
          <w:shd w:val="clear" w:color="auto" w:fill="0C1633"/>
          <w:lang w:val="en-US"/>
        </w:rPr>
        <w:t>ChildAt(</w:t>
      </w:r>
      <w:r w:rsidRPr="00875A98">
        <w:rPr>
          <w:rStyle w:val="hljs-params"/>
          <w:color w:val="FFFFFF"/>
          <w:sz w:val="21"/>
          <w:szCs w:val="21"/>
          <w:shd w:val="clear" w:color="auto" w:fill="0C1633"/>
          <w:lang w:val="en-US"/>
        </w:rPr>
        <w:t>it</w:t>
      </w:r>
      <w:r w:rsidRPr="00875A98">
        <w:rPr>
          <w:rStyle w:val="hljs-constructor"/>
          <w:color w:val="FFFFFF"/>
          <w:sz w:val="21"/>
          <w:szCs w:val="21"/>
          <w:shd w:val="clear" w:color="auto" w:fill="0C1633"/>
          <w:lang w:val="en-US"/>
        </w:rPr>
        <w:t>)</w:t>
      </w:r>
      <w:r w:rsidRPr="00875A98">
        <w:rPr>
          <w:rStyle w:val="CdigoHTML"/>
          <w:color w:val="FFFFFF"/>
          <w:sz w:val="21"/>
          <w:szCs w:val="21"/>
          <w:shd w:val="clear" w:color="auto" w:fill="0C1633"/>
          <w:lang w:val="en-US"/>
        </w:rPr>
        <w:t xml:space="preserve"> }</w:t>
      </w:r>
    </w:p>
    <w:p w14:paraId="1BBFD0AC"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Esta property recupera los hijos de un ViewGroup</w:t>
      </w:r>
    </w:p>
    <w:p w14:paraId="28B5228A"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Ahora podrías iterar sobre ellos directamente:</w:t>
      </w:r>
    </w:p>
    <w:p w14:paraId="47FAC99F"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parent.children.forEach { it.visible() }</w:t>
      </w:r>
      <w:r>
        <w:rPr>
          <w:rFonts w:ascii="Roboto" w:hAnsi="Roboto"/>
          <w:color w:val="EFF3F8"/>
          <w:sz w:val="21"/>
          <w:szCs w:val="21"/>
        </w:rPr>
        <w:br/>
        <w:t xml:space="preserve">Nota: it es una palabra reservada que se utiliza para acceder al valor de entrada de la función, </w:t>
      </w:r>
      <w:r>
        <w:rPr>
          <w:rFonts w:ascii="Roboto" w:hAnsi="Roboto"/>
          <w:color w:val="EFF3F8"/>
          <w:sz w:val="21"/>
          <w:szCs w:val="21"/>
        </w:rPr>
        <w:lastRenderedPageBreak/>
        <w:t>cuando solo hay uno. Como ya hemos visto en otros artículos, se pueden nombrar esos valores de entrada, y asignar más cuando hay más de uno.</w:t>
      </w:r>
    </w:p>
    <w:p w14:paraId="7B15A928"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ins w:id="5" w:author="Unknown">
        <w:r>
          <w:rPr>
            <w:rStyle w:val="Textoennegrita"/>
            <w:rFonts w:ascii="Roboto" w:hAnsi="Roboto"/>
            <w:color w:val="EFF3F8"/>
            <w:sz w:val="21"/>
            <w:szCs w:val="21"/>
          </w:rPr>
          <w:t>Conclusión</w:t>
        </w:r>
      </w:ins>
      <w:r>
        <w:rPr>
          <w:rFonts w:ascii="Roboto" w:hAnsi="Roboto"/>
          <w:color w:val="EFF3F8"/>
          <w:sz w:val="21"/>
          <w:szCs w:val="21"/>
        </w:rPr>
        <w:br/>
        <w:t>Con las funciones y las propiedades de extensión puedes extender cualquier librería a la que no tengas acceso y luego utilizar esas funciones y propiedades como si fueran propias de la clase. Lo único que verás es un import extra en el archivo en el que se use.</w:t>
      </w:r>
    </w:p>
    <w:p w14:paraId="09075FEA" w14:textId="77777777" w:rsidR="00875A98" w:rsidRDefault="00875A98" w:rsidP="00875A9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Si de verdad vas en serio con Kotlin y, como yo, piensas que es el lenguaje del futuro en Android, te recomiendo que le eches un vistazo al training gratuito, donde te contaré todo lo que necesitas para aprender a crear tus Apps Android en Kotlin desde cero.</w:t>
      </w:r>
    </w:p>
    <w:p w14:paraId="7AF75B90" w14:textId="77777777" w:rsidR="00875A98" w:rsidRDefault="00875A98" w:rsidP="00875A98">
      <w:pPr>
        <w:pStyle w:val="NormalWeb"/>
        <w:shd w:val="clear" w:color="auto" w:fill="24385B"/>
        <w:spacing w:before="0" w:beforeAutospacing="0" w:after="0" w:afterAutospacing="0"/>
        <w:rPr>
          <w:rFonts w:ascii="Roboto" w:hAnsi="Roboto"/>
          <w:i/>
          <w:iCs/>
          <w:color w:val="BECDE3"/>
          <w:sz w:val="21"/>
          <w:szCs w:val="21"/>
        </w:rPr>
      </w:pPr>
      <w:r>
        <w:rPr>
          <w:rFonts w:ascii="Roboto" w:hAnsi="Roboto"/>
          <w:i/>
          <w:iCs/>
          <w:color w:val="BECDE3"/>
          <w:sz w:val="21"/>
          <w:szCs w:val="21"/>
        </w:rPr>
        <w:t>fuente:</w:t>
      </w:r>
      <w:hyperlink r:id="rId52" w:tgtFrame="_blank" w:history="1">
        <w:r>
          <w:rPr>
            <w:rStyle w:val="Hipervnculo"/>
            <w:rFonts w:ascii="Roboto" w:hAnsi="Roboto"/>
            <w:i/>
            <w:iCs/>
            <w:color w:val="33B1FF"/>
            <w:sz w:val="21"/>
            <w:szCs w:val="21"/>
          </w:rPr>
          <w:t>https://devexperto.com/funciones-extension-kotlin-android/</w:t>
        </w:r>
      </w:hyperlink>
    </w:p>
    <w:p w14:paraId="3F6F2B5B" w14:textId="77777777" w:rsidR="00875A98" w:rsidRDefault="00875A98" w:rsidP="00875A98">
      <w:pPr>
        <w:pStyle w:val="Ttulo1"/>
        <w:shd w:val="clear" w:color="auto" w:fill="121F3D"/>
        <w:spacing w:before="161" w:beforeAutospacing="0" w:after="161" w:afterAutospacing="0"/>
        <w:rPr>
          <w:rFonts w:ascii="Roboto" w:hAnsi="Roboto"/>
          <w:color w:val="EFF3F8"/>
        </w:rPr>
      </w:pPr>
    </w:p>
    <w:p w14:paraId="21DF872A" w14:textId="6B50D3A0" w:rsidR="00875A98" w:rsidRDefault="00875A98" w:rsidP="004D0ECF">
      <w:pPr>
        <w:spacing w:after="0" w:line="240" w:lineRule="auto"/>
        <w:rPr>
          <w:rStyle w:val="Textoennegrita"/>
          <w:rFonts w:ascii="Roboto" w:hAnsi="Roboto"/>
          <w:color w:val="EFF3F8"/>
          <w:sz w:val="21"/>
          <w:szCs w:val="21"/>
          <w:shd w:val="clear" w:color="auto" w:fill="24385B"/>
        </w:rPr>
      </w:pPr>
      <w:r>
        <w:rPr>
          <w:rStyle w:val="Textoennegrita"/>
          <w:rFonts w:ascii="Roboto" w:hAnsi="Roboto"/>
          <w:color w:val="EFF3F8"/>
          <w:sz w:val="21"/>
          <w:szCs w:val="21"/>
          <w:shd w:val="clear" w:color="auto" w:fill="24385B"/>
        </w:rPr>
        <w:t>toUpperCase()</w:t>
      </w:r>
      <w:r>
        <w:rPr>
          <w:rFonts w:ascii="Roboto" w:hAnsi="Roboto"/>
          <w:color w:val="EFF3F8"/>
          <w:sz w:val="21"/>
          <w:szCs w:val="21"/>
          <w:shd w:val="clear" w:color="auto" w:fill="24385B"/>
        </w:rPr>
        <w:t> y </w:t>
      </w:r>
      <w:r>
        <w:rPr>
          <w:rStyle w:val="Textoennegrita"/>
          <w:rFonts w:ascii="Roboto" w:hAnsi="Roboto"/>
          <w:color w:val="EFF3F8"/>
          <w:sz w:val="21"/>
          <w:szCs w:val="21"/>
          <w:shd w:val="clear" w:color="auto" w:fill="24385B"/>
        </w:rPr>
        <w:t>toLowerCase()</w:t>
      </w:r>
      <w:r>
        <w:rPr>
          <w:rFonts w:ascii="Roboto" w:hAnsi="Roboto"/>
          <w:color w:val="EFF3F8"/>
          <w:sz w:val="21"/>
          <w:szCs w:val="21"/>
          <w:shd w:val="clear" w:color="auto" w:fill="24385B"/>
        </w:rPr>
        <w:t> han sido marcadas como obsoletas. En su lugar recomienda usar: </w:t>
      </w:r>
      <w:r>
        <w:rPr>
          <w:rStyle w:val="Textoennegrita"/>
          <w:rFonts w:ascii="Roboto" w:hAnsi="Roboto"/>
          <w:color w:val="EFF3F8"/>
          <w:sz w:val="21"/>
          <w:szCs w:val="21"/>
          <w:shd w:val="clear" w:color="auto" w:fill="24385B"/>
        </w:rPr>
        <w:t>uppercase()</w:t>
      </w:r>
      <w:r>
        <w:rPr>
          <w:rFonts w:ascii="Roboto" w:hAnsi="Roboto"/>
          <w:color w:val="EFF3F8"/>
          <w:sz w:val="21"/>
          <w:szCs w:val="21"/>
          <w:shd w:val="clear" w:color="auto" w:fill="24385B"/>
        </w:rPr>
        <w:t> y </w:t>
      </w:r>
      <w:r>
        <w:rPr>
          <w:rStyle w:val="Textoennegrita"/>
          <w:rFonts w:ascii="Roboto" w:hAnsi="Roboto"/>
          <w:color w:val="EFF3F8"/>
          <w:sz w:val="21"/>
          <w:szCs w:val="21"/>
          <w:shd w:val="clear" w:color="auto" w:fill="24385B"/>
        </w:rPr>
        <w:t>lowercase()</w:t>
      </w:r>
    </w:p>
    <w:p w14:paraId="16D38442" w14:textId="4B859771" w:rsidR="00875A98" w:rsidRDefault="00875A98" w:rsidP="004D0ECF">
      <w:pPr>
        <w:spacing w:after="0" w:line="240" w:lineRule="auto"/>
        <w:rPr>
          <w:rStyle w:val="Textoennegrita"/>
          <w:rFonts w:ascii="Roboto" w:hAnsi="Roboto"/>
          <w:color w:val="EFF3F8"/>
          <w:sz w:val="21"/>
          <w:szCs w:val="21"/>
          <w:shd w:val="clear" w:color="auto" w:fill="24385B"/>
        </w:rPr>
      </w:pPr>
    </w:p>
    <w:p w14:paraId="5F0F9E1E" w14:textId="070F45C1" w:rsidR="00875A98" w:rsidRDefault="00875A98" w:rsidP="004D0ECF">
      <w:pPr>
        <w:spacing w:after="0" w:line="240" w:lineRule="auto"/>
      </w:pPr>
      <w:r>
        <w:rPr>
          <w:noProof/>
        </w:rPr>
        <w:drawing>
          <wp:inline distT="0" distB="0" distL="0" distR="0" wp14:anchorId="5C14F807" wp14:editId="6A3ED21B">
            <wp:extent cx="5612130" cy="3834765"/>
            <wp:effectExtent l="0" t="0" r="7620" b="0"/>
            <wp:docPr id="46" name="Imagen 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834765"/>
                    </a:xfrm>
                    <a:prstGeom prst="rect">
                      <a:avLst/>
                    </a:prstGeom>
                    <a:noFill/>
                    <a:ln>
                      <a:noFill/>
                    </a:ln>
                  </pic:spPr>
                </pic:pic>
              </a:graphicData>
            </a:graphic>
          </wp:inline>
        </w:drawing>
      </w:r>
    </w:p>
    <w:p w14:paraId="6FF3BED3" w14:textId="514C19DC" w:rsidR="00875A98" w:rsidRDefault="00875A98" w:rsidP="004D0ECF">
      <w:pPr>
        <w:spacing w:after="0" w:line="240" w:lineRule="auto"/>
      </w:pPr>
      <w:r>
        <w:rPr>
          <w:noProof/>
        </w:rPr>
        <w:lastRenderedPageBreak/>
        <w:drawing>
          <wp:inline distT="0" distB="0" distL="0" distR="0" wp14:anchorId="04C26C09" wp14:editId="5732C212">
            <wp:extent cx="5612130" cy="4685665"/>
            <wp:effectExtent l="0" t="0" r="7620" b="635"/>
            <wp:docPr id="47" name="Imagen 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685665"/>
                    </a:xfrm>
                    <a:prstGeom prst="rect">
                      <a:avLst/>
                    </a:prstGeom>
                    <a:noFill/>
                    <a:ln>
                      <a:noFill/>
                    </a:ln>
                  </pic:spPr>
                </pic:pic>
              </a:graphicData>
            </a:graphic>
          </wp:inline>
        </w:drawing>
      </w:r>
    </w:p>
    <w:p w14:paraId="6F88E748" w14:textId="6DEE1140" w:rsidR="00875A98" w:rsidRDefault="00875A98" w:rsidP="004D0ECF">
      <w:pPr>
        <w:spacing w:after="0" w:line="240" w:lineRule="auto"/>
      </w:pPr>
      <w:r>
        <w:rPr>
          <w:noProof/>
        </w:rPr>
        <w:drawing>
          <wp:inline distT="0" distB="0" distL="0" distR="0" wp14:anchorId="614C6FF2" wp14:editId="35B14D45">
            <wp:extent cx="5612130" cy="2546985"/>
            <wp:effectExtent l="0" t="0" r="7620" b="5715"/>
            <wp:docPr id="48" name="Imagen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546985"/>
                    </a:xfrm>
                    <a:prstGeom prst="rect">
                      <a:avLst/>
                    </a:prstGeom>
                    <a:noFill/>
                    <a:ln>
                      <a:noFill/>
                    </a:ln>
                  </pic:spPr>
                </pic:pic>
              </a:graphicData>
            </a:graphic>
          </wp:inline>
        </w:drawing>
      </w:r>
    </w:p>
    <w:p w14:paraId="6118C580" w14:textId="17ED75CF" w:rsidR="00875A98" w:rsidRDefault="00875A98" w:rsidP="004D0ECF">
      <w:pPr>
        <w:spacing w:after="0" w:line="240" w:lineRule="auto"/>
      </w:pPr>
      <w:r>
        <w:rPr>
          <w:noProof/>
        </w:rPr>
        <w:lastRenderedPageBreak/>
        <w:drawing>
          <wp:inline distT="0" distB="0" distL="0" distR="0" wp14:anchorId="5CD86F78" wp14:editId="46E6FDEB">
            <wp:extent cx="5612130" cy="2790190"/>
            <wp:effectExtent l="0" t="0" r="7620" b="0"/>
            <wp:docPr id="49" name="Imagen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90190"/>
                    </a:xfrm>
                    <a:prstGeom prst="rect">
                      <a:avLst/>
                    </a:prstGeom>
                    <a:noFill/>
                    <a:ln>
                      <a:noFill/>
                    </a:ln>
                  </pic:spPr>
                </pic:pic>
              </a:graphicData>
            </a:graphic>
          </wp:inline>
        </w:drawing>
      </w:r>
    </w:p>
    <w:p w14:paraId="49BED2FC" w14:textId="77777777" w:rsidR="00837AE9" w:rsidRDefault="00837AE9" w:rsidP="00837AE9">
      <w:pPr>
        <w:pStyle w:val="Ttulo1"/>
        <w:shd w:val="clear" w:color="auto" w:fill="121F3D"/>
        <w:spacing w:before="161" w:beforeAutospacing="0" w:after="161" w:afterAutospacing="0"/>
        <w:rPr>
          <w:rFonts w:ascii="Roboto" w:hAnsi="Roboto"/>
          <w:color w:val="EFF3F8"/>
        </w:rPr>
      </w:pPr>
      <w:r>
        <w:rPr>
          <w:rFonts w:ascii="Roboto" w:hAnsi="Roboto"/>
          <w:color w:val="EFF3F8"/>
        </w:rPr>
        <w:t>Tipos de parámetros en las funciones</w:t>
      </w:r>
    </w:p>
    <w:p w14:paraId="0BCD3E2D" w14:textId="577A46D7" w:rsidR="00837AE9" w:rsidRDefault="00837AE9" w:rsidP="004D0ECF">
      <w:pPr>
        <w:spacing w:after="0" w:line="240" w:lineRule="auto"/>
      </w:pPr>
      <w:r>
        <w:rPr>
          <w:noProof/>
        </w:rPr>
        <w:drawing>
          <wp:inline distT="0" distB="0" distL="0" distR="0" wp14:anchorId="3DD53329" wp14:editId="0D56D6C7">
            <wp:extent cx="5612130" cy="2505710"/>
            <wp:effectExtent l="0" t="0" r="7620" b="8890"/>
            <wp:docPr id="50" name="Imagen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505710"/>
                    </a:xfrm>
                    <a:prstGeom prst="rect">
                      <a:avLst/>
                    </a:prstGeom>
                    <a:noFill/>
                    <a:ln>
                      <a:noFill/>
                    </a:ln>
                  </pic:spPr>
                </pic:pic>
              </a:graphicData>
            </a:graphic>
          </wp:inline>
        </w:drawing>
      </w:r>
    </w:p>
    <w:p w14:paraId="08FC88F1" w14:textId="3DD2D9D2" w:rsidR="00837AE9" w:rsidRDefault="00837AE9" w:rsidP="004D0ECF">
      <w:pPr>
        <w:spacing w:after="0" w:line="240" w:lineRule="auto"/>
      </w:pPr>
      <w:r>
        <w:rPr>
          <w:noProof/>
        </w:rPr>
        <w:drawing>
          <wp:inline distT="0" distB="0" distL="0" distR="0" wp14:anchorId="557C033B" wp14:editId="559B31D0">
            <wp:extent cx="5612130" cy="1577975"/>
            <wp:effectExtent l="0" t="0" r="7620" b="3175"/>
            <wp:docPr id="51" name="Imagen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577975"/>
                    </a:xfrm>
                    <a:prstGeom prst="rect">
                      <a:avLst/>
                    </a:prstGeom>
                    <a:noFill/>
                    <a:ln>
                      <a:noFill/>
                    </a:ln>
                  </pic:spPr>
                </pic:pic>
              </a:graphicData>
            </a:graphic>
          </wp:inline>
        </w:drawing>
      </w:r>
    </w:p>
    <w:p w14:paraId="5CFB1E49" w14:textId="178C27EB" w:rsidR="00837AE9" w:rsidRPr="000A27EF" w:rsidRDefault="00837AE9" w:rsidP="004D0ECF">
      <w:pPr>
        <w:spacing w:after="0" w:line="240" w:lineRule="auto"/>
      </w:pPr>
      <w:r>
        <w:rPr>
          <w:noProof/>
        </w:rPr>
        <w:lastRenderedPageBreak/>
        <w:drawing>
          <wp:inline distT="0" distB="0" distL="0" distR="0" wp14:anchorId="2FAC2BE8" wp14:editId="5BC03D28">
            <wp:extent cx="5612130" cy="2670175"/>
            <wp:effectExtent l="0" t="0" r="7620" b="0"/>
            <wp:docPr id="52" name="Imagen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670175"/>
                    </a:xfrm>
                    <a:prstGeom prst="rect">
                      <a:avLst/>
                    </a:prstGeom>
                    <a:noFill/>
                    <a:ln>
                      <a:noFill/>
                    </a:ln>
                  </pic:spPr>
                </pic:pic>
              </a:graphicData>
            </a:graphic>
          </wp:inline>
        </w:drawing>
      </w:r>
    </w:p>
    <w:sectPr w:rsidR="00837AE9" w:rsidRPr="000A27EF" w:rsidSect="005D43D9">
      <w:pgSz w:w="12240" w:h="15840"/>
      <w:pgMar w:top="1417" w:right="1701" w:bottom="127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139"/>
    <w:multiLevelType w:val="multilevel"/>
    <w:tmpl w:val="A0A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3475"/>
    <w:multiLevelType w:val="multilevel"/>
    <w:tmpl w:val="5BA6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77139"/>
    <w:multiLevelType w:val="multilevel"/>
    <w:tmpl w:val="E6EE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22961"/>
    <w:multiLevelType w:val="multilevel"/>
    <w:tmpl w:val="5E9E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2643DD"/>
    <w:multiLevelType w:val="multilevel"/>
    <w:tmpl w:val="68CC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3772181">
    <w:abstractNumId w:val="0"/>
  </w:num>
  <w:num w:numId="2" w16cid:durableId="1699891881">
    <w:abstractNumId w:val="3"/>
  </w:num>
  <w:num w:numId="3" w16cid:durableId="723990795">
    <w:abstractNumId w:val="2"/>
  </w:num>
  <w:num w:numId="4" w16cid:durableId="542980816">
    <w:abstractNumId w:val="4"/>
  </w:num>
  <w:num w:numId="5" w16cid:durableId="331220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FDE"/>
    <w:rsid w:val="000A27EF"/>
    <w:rsid w:val="00112380"/>
    <w:rsid w:val="00197A1D"/>
    <w:rsid w:val="00252FDE"/>
    <w:rsid w:val="00291E06"/>
    <w:rsid w:val="002A2660"/>
    <w:rsid w:val="002B14E3"/>
    <w:rsid w:val="00324A24"/>
    <w:rsid w:val="003B33E2"/>
    <w:rsid w:val="004019B0"/>
    <w:rsid w:val="00493D0D"/>
    <w:rsid w:val="004953C2"/>
    <w:rsid w:val="004B060D"/>
    <w:rsid w:val="004D0ECF"/>
    <w:rsid w:val="005D43D9"/>
    <w:rsid w:val="00630158"/>
    <w:rsid w:val="0063184F"/>
    <w:rsid w:val="0072480F"/>
    <w:rsid w:val="007B6906"/>
    <w:rsid w:val="00825960"/>
    <w:rsid w:val="00837AE9"/>
    <w:rsid w:val="00875A98"/>
    <w:rsid w:val="00875F30"/>
    <w:rsid w:val="008D2FE1"/>
    <w:rsid w:val="0094451F"/>
    <w:rsid w:val="009C3F01"/>
    <w:rsid w:val="00A049C3"/>
    <w:rsid w:val="00A32867"/>
    <w:rsid w:val="00A531B3"/>
    <w:rsid w:val="00AA516D"/>
    <w:rsid w:val="00B07D06"/>
    <w:rsid w:val="00B41EBE"/>
    <w:rsid w:val="00B96C45"/>
    <w:rsid w:val="00D478CE"/>
    <w:rsid w:val="00F20B78"/>
    <w:rsid w:val="00FC0E3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B599F"/>
  <w15:chartTrackingRefBased/>
  <w15:docId w15:val="{7D8B7B91-FC90-49FB-B640-F05AA282B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7EF"/>
  </w:style>
  <w:style w:type="paragraph" w:styleId="Ttulo1">
    <w:name w:val="heading 1"/>
    <w:basedOn w:val="Normal"/>
    <w:link w:val="Ttulo1Car"/>
    <w:uiPriority w:val="9"/>
    <w:qFormat/>
    <w:rsid w:val="004B06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123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B060D"/>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4B0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B060D"/>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4B060D"/>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B060D"/>
    <w:rPr>
      <w:rFonts w:ascii="Times New Roman" w:eastAsia="Times New Roman" w:hAnsi="Times New Roman" w:cs="Times New Roman"/>
      <w:b/>
      <w:bCs/>
      <w:kern w:val="36"/>
      <w:sz w:val="48"/>
      <w:szCs w:val="48"/>
      <w:lang w:eastAsia="es-CO"/>
    </w:rPr>
  </w:style>
  <w:style w:type="character" w:styleId="Textoennegrita">
    <w:name w:val="Strong"/>
    <w:basedOn w:val="Fuentedeprrafopredeter"/>
    <w:uiPriority w:val="22"/>
    <w:qFormat/>
    <w:rsid w:val="00B96C45"/>
    <w:rPr>
      <w:b/>
      <w:bCs/>
    </w:rPr>
  </w:style>
  <w:style w:type="character" w:customStyle="1" w:styleId="Ttulo2Car">
    <w:name w:val="Título 2 Car"/>
    <w:basedOn w:val="Fuentedeprrafopredeter"/>
    <w:link w:val="Ttulo2"/>
    <w:uiPriority w:val="9"/>
    <w:semiHidden/>
    <w:rsid w:val="0011238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875F30"/>
    <w:rPr>
      <w:color w:val="0563C1" w:themeColor="hyperlink"/>
      <w:u w:val="single"/>
    </w:rPr>
  </w:style>
  <w:style w:type="character" w:styleId="Mencinsinresolver">
    <w:name w:val="Unresolved Mention"/>
    <w:basedOn w:val="Fuentedeprrafopredeter"/>
    <w:uiPriority w:val="99"/>
    <w:semiHidden/>
    <w:unhideWhenUsed/>
    <w:rsid w:val="00875F30"/>
    <w:rPr>
      <w:color w:val="605E5C"/>
      <w:shd w:val="clear" w:color="auto" w:fill="E1DFDD"/>
    </w:rPr>
  </w:style>
  <w:style w:type="character" w:customStyle="1" w:styleId="hljs-attribute">
    <w:name w:val="hljs-attribute"/>
    <w:basedOn w:val="Fuentedeprrafopredeter"/>
    <w:rsid w:val="00A049C3"/>
  </w:style>
  <w:style w:type="character" w:customStyle="1" w:styleId="hljs-number">
    <w:name w:val="hljs-number"/>
    <w:basedOn w:val="Fuentedeprrafopredeter"/>
    <w:rsid w:val="00A049C3"/>
  </w:style>
  <w:style w:type="character" w:customStyle="1" w:styleId="hljs-builtin">
    <w:name w:val="hljs-built_in"/>
    <w:basedOn w:val="Fuentedeprrafopredeter"/>
    <w:rsid w:val="00B07D06"/>
  </w:style>
  <w:style w:type="character" w:customStyle="1" w:styleId="hljs-keyword">
    <w:name w:val="hljs-keyword"/>
    <w:basedOn w:val="Fuentedeprrafopredeter"/>
    <w:rsid w:val="00B07D06"/>
  </w:style>
  <w:style w:type="character" w:customStyle="1" w:styleId="hljs-string">
    <w:name w:val="hljs-string"/>
    <w:basedOn w:val="Fuentedeprrafopredeter"/>
    <w:rsid w:val="00B07D06"/>
  </w:style>
  <w:style w:type="character" w:customStyle="1" w:styleId="hljs-title">
    <w:name w:val="hljs-title"/>
    <w:basedOn w:val="Fuentedeprrafopredeter"/>
    <w:rsid w:val="00B07D06"/>
  </w:style>
  <w:style w:type="character" w:customStyle="1" w:styleId="hljs-params">
    <w:name w:val="hljs-params"/>
    <w:basedOn w:val="Fuentedeprrafopredeter"/>
    <w:rsid w:val="00B07D06"/>
  </w:style>
  <w:style w:type="character" w:customStyle="1" w:styleId="hljs-comment">
    <w:name w:val="hljs-comment"/>
    <w:basedOn w:val="Fuentedeprrafopredeter"/>
    <w:rsid w:val="00B07D06"/>
  </w:style>
  <w:style w:type="character" w:customStyle="1" w:styleId="hljs-selector-class">
    <w:name w:val="hljs-selector-class"/>
    <w:basedOn w:val="Fuentedeprrafopredeter"/>
    <w:rsid w:val="00B07D06"/>
  </w:style>
  <w:style w:type="character" w:customStyle="1" w:styleId="hljs-function">
    <w:name w:val="hljs-function"/>
    <w:basedOn w:val="Fuentedeprrafopredeter"/>
    <w:rsid w:val="00875A98"/>
  </w:style>
  <w:style w:type="character" w:customStyle="1" w:styleId="hljs-type">
    <w:name w:val="hljs-type"/>
    <w:basedOn w:val="Fuentedeprrafopredeter"/>
    <w:rsid w:val="00875A98"/>
  </w:style>
  <w:style w:type="character" w:customStyle="1" w:styleId="hljs-literal">
    <w:name w:val="hljs-literal"/>
    <w:basedOn w:val="Fuentedeprrafopredeter"/>
    <w:rsid w:val="00875A98"/>
  </w:style>
  <w:style w:type="character" w:customStyle="1" w:styleId="hljs-selector-tag">
    <w:name w:val="hljs-selector-tag"/>
    <w:basedOn w:val="Fuentedeprrafopredeter"/>
    <w:rsid w:val="00875A98"/>
  </w:style>
  <w:style w:type="character" w:customStyle="1" w:styleId="hljs-module">
    <w:name w:val="hljs-module"/>
    <w:basedOn w:val="Fuentedeprrafopredeter"/>
    <w:rsid w:val="00875A98"/>
  </w:style>
  <w:style w:type="character" w:customStyle="1" w:styleId="hljs-identifier">
    <w:name w:val="hljs-identifier"/>
    <w:basedOn w:val="Fuentedeprrafopredeter"/>
    <w:rsid w:val="00875A98"/>
  </w:style>
  <w:style w:type="character" w:customStyle="1" w:styleId="hljs-constructor">
    <w:name w:val="hljs-constructor"/>
    <w:basedOn w:val="Fuentedeprrafopredeter"/>
    <w:rsid w:val="00875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745">
      <w:bodyDiv w:val="1"/>
      <w:marLeft w:val="0"/>
      <w:marRight w:val="0"/>
      <w:marTop w:val="0"/>
      <w:marBottom w:val="0"/>
      <w:divBdr>
        <w:top w:val="none" w:sz="0" w:space="0" w:color="auto"/>
        <w:left w:val="none" w:sz="0" w:space="0" w:color="auto"/>
        <w:bottom w:val="none" w:sz="0" w:space="0" w:color="auto"/>
        <w:right w:val="none" w:sz="0" w:space="0" w:color="auto"/>
      </w:divBdr>
    </w:div>
    <w:div w:id="56129335">
      <w:bodyDiv w:val="1"/>
      <w:marLeft w:val="0"/>
      <w:marRight w:val="0"/>
      <w:marTop w:val="0"/>
      <w:marBottom w:val="0"/>
      <w:divBdr>
        <w:top w:val="none" w:sz="0" w:space="0" w:color="auto"/>
        <w:left w:val="none" w:sz="0" w:space="0" w:color="auto"/>
        <w:bottom w:val="none" w:sz="0" w:space="0" w:color="auto"/>
        <w:right w:val="none" w:sz="0" w:space="0" w:color="auto"/>
      </w:divBdr>
    </w:div>
    <w:div w:id="120616198">
      <w:bodyDiv w:val="1"/>
      <w:marLeft w:val="0"/>
      <w:marRight w:val="0"/>
      <w:marTop w:val="0"/>
      <w:marBottom w:val="0"/>
      <w:divBdr>
        <w:top w:val="none" w:sz="0" w:space="0" w:color="auto"/>
        <w:left w:val="none" w:sz="0" w:space="0" w:color="auto"/>
        <w:bottom w:val="none" w:sz="0" w:space="0" w:color="auto"/>
        <w:right w:val="none" w:sz="0" w:space="0" w:color="auto"/>
      </w:divBdr>
    </w:div>
    <w:div w:id="175920461">
      <w:bodyDiv w:val="1"/>
      <w:marLeft w:val="0"/>
      <w:marRight w:val="0"/>
      <w:marTop w:val="0"/>
      <w:marBottom w:val="0"/>
      <w:divBdr>
        <w:top w:val="none" w:sz="0" w:space="0" w:color="auto"/>
        <w:left w:val="none" w:sz="0" w:space="0" w:color="auto"/>
        <w:bottom w:val="none" w:sz="0" w:space="0" w:color="auto"/>
        <w:right w:val="none" w:sz="0" w:space="0" w:color="auto"/>
      </w:divBdr>
      <w:divsChild>
        <w:div w:id="1667198774">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86137923">
      <w:bodyDiv w:val="1"/>
      <w:marLeft w:val="0"/>
      <w:marRight w:val="0"/>
      <w:marTop w:val="0"/>
      <w:marBottom w:val="0"/>
      <w:divBdr>
        <w:top w:val="none" w:sz="0" w:space="0" w:color="auto"/>
        <w:left w:val="none" w:sz="0" w:space="0" w:color="auto"/>
        <w:bottom w:val="none" w:sz="0" w:space="0" w:color="auto"/>
        <w:right w:val="none" w:sz="0" w:space="0" w:color="auto"/>
      </w:divBdr>
    </w:div>
    <w:div w:id="257760498">
      <w:bodyDiv w:val="1"/>
      <w:marLeft w:val="0"/>
      <w:marRight w:val="0"/>
      <w:marTop w:val="0"/>
      <w:marBottom w:val="0"/>
      <w:divBdr>
        <w:top w:val="none" w:sz="0" w:space="0" w:color="auto"/>
        <w:left w:val="none" w:sz="0" w:space="0" w:color="auto"/>
        <w:bottom w:val="none" w:sz="0" w:space="0" w:color="auto"/>
        <w:right w:val="none" w:sz="0" w:space="0" w:color="auto"/>
      </w:divBdr>
    </w:div>
    <w:div w:id="284238923">
      <w:bodyDiv w:val="1"/>
      <w:marLeft w:val="0"/>
      <w:marRight w:val="0"/>
      <w:marTop w:val="0"/>
      <w:marBottom w:val="0"/>
      <w:divBdr>
        <w:top w:val="none" w:sz="0" w:space="0" w:color="auto"/>
        <w:left w:val="none" w:sz="0" w:space="0" w:color="auto"/>
        <w:bottom w:val="none" w:sz="0" w:space="0" w:color="auto"/>
        <w:right w:val="none" w:sz="0" w:space="0" w:color="auto"/>
      </w:divBdr>
    </w:div>
    <w:div w:id="299380304">
      <w:bodyDiv w:val="1"/>
      <w:marLeft w:val="0"/>
      <w:marRight w:val="0"/>
      <w:marTop w:val="0"/>
      <w:marBottom w:val="0"/>
      <w:divBdr>
        <w:top w:val="none" w:sz="0" w:space="0" w:color="auto"/>
        <w:left w:val="none" w:sz="0" w:space="0" w:color="auto"/>
        <w:bottom w:val="none" w:sz="0" w:space="0" w:color="auto"/>
        <w:right w:val="none" w:sz="0" w:space="0" w:color="auto"/>
      </w:divBdr>
    </w:div>
    <w:div w:id="405878854">
      <w:bodyDiv w:val="1"/>
      <w:marLeft w:val="0"/>
      <w:marRight w:val="0"/>
      <w:marTop w:val="0"/>
      <w:marBottom w:val="0"/>
      <w:divBdr>
        <w:top w:val="none" w:sz="0" w:space="0" w:color="auto"/>
        <w:left w:val="none" w:sz="0" w:space="0" w:color="auto"/>
        <w:bottom w:val="none" w:sz="0" w:space="0" w:color="auto"/>
        <w:right w:val="none" w:sz="0" w:space="0" w:color="auto"/>
      </w:divBdr>
    </w:div>
    <w:div w:id="453911591">
      <w:bodyDiv w:val="1"/>
      <w:marLeft w:val="0"/>
      <w:marRight w:val="0"/>
      <w:marTop w:val="0"/>
      <w:marBottom w:val="0"/>
      <w:divBdr>
        <w:top w:val="none" w:sz="0" w:space="0" w:color="auto"/>
        <w:left w:val="none" w:sz="0" w:space="0" w:color="auto"/>
        <w:bottom w:val="none" w:sz="0" w:space="0" w:color="auto"/>
        <w:right w:val="none" w:sz="0" w:space="0" w:color="auto"/>
      </w:divBdr>
    </w:div>
    <w:div w:id="652026880">
      <w:bodyDiv w:val="1"/>
      <w:marLeft w:val="0"/>
      <w:marRight w:val="0"/>
      <w:marTop w:val="0"/>
      <w:marBottom w:val="0"/>
      <w:divBdr>
        <w:top w:val="none" w:sz="0" w:space="0" w:color="auto"/>
        <w:left w:val="none" w:sz="0" w:space="0" w:color="auto"/>
        <w:bottom w:val="none" w:sz="0" w:space="0" w:color="auto"/>
        <w:right w:val="none" w:sz="0" w:space="0" w:color="auto"/>
      </w:divBdr>
    </w:div>
    <w:div w:id="710035871">
      <w:bodyDiv w:val="1"/>
      <w:marLeft w:val="0"/>
      <w:marRight w:val="0"/>
      <w:marTop w:val="0"/>
      <w:marBottom w:val="0"/>
      <w:divBdr>
        <w:top w:val="none" w:sz="0" w:space="0" w:color="auto"/>
        <w:left w:val="none" w:sz="0" w:space="0" w:color="auto"/>
        <w:bottom w:val="none" w:sz="0" w:space="0" w:color="auto"/>
        <w:right w:val="none" w:sz="0" w:space="0" w:color="auto"/>
      </w:divBdr>
      <w:divsChild>
        <w:div w:id="2032022603">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793476409">
      <w:bodyDiv w:val="1"/>
      <w:marLeft w:val="0"/>
      <w:marRight w:val="0"/>
      <w:marTop w:val="0"/>
      <w:marBottom w:val="0"/>
      <w:divBdr>
        <w:top w:val="none" w:sz="0" w:space="0" w:color="auto"/>
        <w:left w:val="none" w:sz="0" w:space="0" w:color="auto"/>
        <w:bottom w:val="none" w:sz="0" w:space="0" w:color="auto"/>
        <w:right w:val="none" w:sz="0" w:space="0" w:color="auto"/>
      </w:divBdr>
    </w:div>
    <w:div w:id="840240008">
      <w:bodyDiv w:val="1"/>
      <w:marLeft w:val="0"/>
      <w:marRight w:val="0"/>
      <w:marTop w:val="0"/>
      <w:marBottom w:val="0"/>
      <w:divBdr>
        <w:top w:val="none" w:sz="0" w:space="0" w:color="auto"/>
        <w:left w:val="none" w:sz="0" w:space="0" w:color="auto"/>
        <w:bottom w:val="none" w:sz="0" w:space="0" w:color="auto"/>
        <w:right w:val="none" w:sz="0" w:space="0" w:color="auto"/>
      </w:divBdr>
    </w:div>
    <w:div w:id="869293784">
      <w:bodyDiv w:val="1"/>
      <w:marLeft w:val="0"/>
      <w:marRight w:val="0"/>
      <w:marTop w:val="0"/>
      <w:marBottom w:val="0"/>
      <w:divBdr>
        <w:top w:val="none" w:sz="0" w:space="0" w:color="auto"/>
        <w:left w:val="none" w:sz="0" w:space="0" w:color="auto"/>
        <w:bottom w:val="none" w:sz="0" w:space="0" w:color="auto"/>
        <w:right w:val="none" w:sz="0" w:space="0" w:color="auto"/>
      </w:divBdr>
    </w:div>
    <w:div w:id="877549127">
      <w:bodyDiv w:val="1"/>
      <w:marLeft w:val="0"/>
      <w:marRight w:val="0"/>
      <w:marTop w:val="0"/>
      <w:marBottom w:val="0"/>
      <w:divBdr>
        <w:top w:val="none" w:sz="0" w:space="0" w:color="auto"/>
        <w:left w:val="none" w:sz="0" w:space="0" w:color="auto"/>
        <w:bottom w:val="none" w:sz="0" w:space="0" w:color="auto"/>
        <w:right w:val="none" w:sz="0" w:space="0" w:color="auto"/>
      </w:divBdr>
    </w:div>
    <w:div w:id="905993016">
      <w:bodyDiv w:val="1"/>
      <w:marLeft w:val="0"/>
      <w:marRight w:val="0"/>
      <w:marTop w:val="0"/>
      <w:marBottom w:val="0"/>
      <w:divBdr>
        <w:top w:val="none" w:sz="0" w:space="0" w:color="auto"/>
        <w:left w:val="none" w:sz="0" w:space="0" w:color="auto"/>
        <w:bottom w:val="none" w:sz="0" w:space="0" w:color="auto"/>
        <w:right w:val="none" w:sz="0" w:space="0" w:color="auto"/>
      </w:divBdr>
    </w:div>
    <w:div w:id="929964802">
      <w:bodyDiv w:val="1"/>
      <w:marLeft w:val="0"/>
      <w:marRight w:val="0"/>
      <w:marTop w:val="0"/>
      <w:marBottom w:val="0"/>
      <w:divBdr>
        <w:top w:val="none" w:sz="0" w:space="0" w:color="auto"/>
        <w:left w:val="none" w:sz="0" w:space="0" w:color="auto"/>
        <w:bottom w:val="none" w:sz="0" w:space="0" w:color="auto"/>
        <w:right w:val="none" w:sz="0" w:space="0" w:color="auto"/>
      </w:divBdr>
    </w:div>
    <w:div w:id="950235670">
      <w:bodyDiv w:val="1"/>
      <w:marLeft w:val="0"/>
      <w:marRight w:val="0"/>
      <w:marTop w:val="0"/>
      <w:marBottom w:val="0"/>
      <w:divBdr>
        <w:top w:val="none" w:sz="0" w:space="0" w:color="auto"/>
        <w:left w:val="none" w:sz="0" w:space="0" w:color="auto"/>
        <w:bottom w:val="none" w:sz="0" w:space="0" w:color="auto"/>
        <w:right w:val="none" w:sz="0" w:space="0" w:color="auto"/>
      </w:divBdr>
    </w:div>
    <w:div w:id="1114406177">
      <w:bodyDiv w:val="1"/>
      <w:marLeft w:val="0"/>
      <w:marRight w:val="0"/>
      <w:marTop w:val="0"/>
      <w:marBottom w:val="0"/>
      <w:divBdr>
        <w:top w:val="none" w:sz="0" w:space="0" w:color="auto"/>
        <w:left w:val="none" w:sz="0" w:space="0" w:color="auto"/>
        <w:bottom w:val="none" w:sz="0" w:space="0" w:color="auto"/>
        <w:right w:val="none" w:sz="0" w:space="0" w:color="auto"/>
      </w:divBdr>
    </w:div>
    <w:div w:id="1338073946">
      <w:bodyDiv w:val="1"/>
      <w:marLeft w:val="0"/>
      <w:marRight w:val="0"/>
      <w:marTop w:val="0"/>
      <w:marBottom w:val="0"/>
      <w:divBdr>
        <w:top w:val="none" w:sz="0" w:space="0" w:color="auto"/>
        <w:left w:val="none" w:sz="0" w:space="0" w:color="auto"/>
        <w:bottom w:val="none" w:sz="0" w:space="0" w:color="auto"/>
        <w:right w:val="none" w:sz="0" w:space="0" w:color="auto"/>
      </w:divBdr>
    </w:div>
    <w:div w:id="1370957544">
      <w:bodyDiv w:val="1"/>
      <w:marLeft w:val="0"/>
      <w:marRight w:val="0"/>
      <w:marTop w:val="0"/>
      <w:marBottom w:val="0"/>
      <w:divBdr>
        <w:top w:val="none" w:sz="0" w:space="0" w:color="auto"/>
        <w:left w:val="none" w:sz="0" w:space="0" w:color="auto"/>
        <w:bottom w:val="none" w:sz="0" w:space="0" w:color="auto"/>
        <w:right w:val="none" w:sz="0" w:space="0" w:color="auto"/>
      </w:divBdr>
    </w:div>
    <w:div w:id="1391809933">
      <w:bodyDiv w:val="1"/>
      <w:marLeft w:val="0"/>
      <w:marRight w:val="0"/>
      <w:marTop w:val="0"/>
      <w:marBottom w:val="0"/>
      <w:divBdr>
        <w:top w:val="none" w:sz="0" w:space="0" w:color="auto"/>
        <w:left w:val="none" w:sz="0" w:space="0" w:color="auto"/>
        <w:bottom w:val="none" w:sz="0" w:space="0" w:color="auto"/>
        <w:right w:val="none" w:sz="0" w:space="0" w:color="auto"/>
      </w:divBdr>
    </w:div>
    <w:div w:id="1424230314">
      <w:bodyDiv w:val="1"/>
      <w:marLeft w:val="0"/>
      <w:marRight w:val="0"/>
      <w:marTop w:val="0"/>
      <w:marBottom w:val="0"/>
      <w:divBdr>
        <w:top w:val="none" w:sz="0" w:space="0" w:color="auto"/>
        <w:left w:val="none" w:sz="0" w:space="0" w:color="auto"/>
        <w:bottom w:val="none" w:sz="0" w:space="0" w:color="auto"/>
        <w:right w:val="none" w:sz="0" w:space="0" w:color="auto"/>
      </w:divBdr>
    </w:div>
    <w:div w:id="1427730326">
      <w:bodyDiv w:val="1"/>
      <w:marLeft w:val="0"/>
      <w:marRight w:val="0"/>
      <w:marTop w:val="0"/>
      <w:marBottom w:val="0"/>
      <w:divBdr>
        <w:top w:val="none" w:sz="0" w:space="0" w:color="auto"/>
        <w:left w:val="none" w:sz="0" w:space="0" w:color="auto"/>
        <w:bottom w:val="none" w:sz="0" w:space="0" w:color="auto"/>
        <w:right w:val="none" w:sz="0" w:space="0" w:color="auto"/>
      </w:divBdr>
    </w:div>
    <w:div w:id="1562138002">
      <w:bodyDiv w:val="1"/>
      <w:marLeft w:val="0"/>
      <w:marRight w:val="0"/>
      <w:marTop w:val="0"/>
      <w:marBottom w:val="0"/>
      <w:divBdr>
        <w:top w:val="none" w:sz="0" w:space="0" w:color="auto"/>
        <w:left w:val="none" w:sz="0" w:space="0" w:color="auto"/>
        <w:bottom w:val="none" w:sz="0" w:space="0" w:color="auto"/>
        <w:right w:val="none" w:sz="0" w:space="0" w:color="auto"/>
      </w:divBdr>
    </w:div>
    <w:div w:id="1616906965">
      <w:bodyDiv w:val="1"/>
      <w:marLeft w:val="0"/>
      <w:marRight w:val="0"/>
      <w:marTop w:val="0"/>
      <w:marBottom w:val="0"/>
      <w:divBdr>
        <w:top w:val="none" w:sz="0" w:space="0" w:color="auto"/>
        <w:left w:val="none" w:sz="0" w:space="0" w:color="auto"/>
        <w:bottom w:val="none" w:sz="0" w:space="0" w:color="auto"/>
        <w:right w:val="none" w:sz="0" w:space="0" w:color="auto"/>
      </w:divBdr>
    </w:div>
    <w:div w:id="1710954660">
      <w:bodyDiv w:val="1"/>
      <w:marLeft w:val="0"/>
      <w:marRight w:val="0"/>
      <w:marTop w:val="0"/>
      <w:marBottom w:val="0"/>
      <w:divBdr>
        <w:top w:val="none" w:sz="0" w:space="0" w:color="auto"/>
        <w:left w:val="none" w:sz="0" w:space="0" w:color="auto"/>
        <w:bottom w:val="none" w:sz="0" w:space="0" w:color="auto"/>
        <w:right w:val="none" w:sz="0" w:space="0" w:color="auto"/>
      </w:divBdr>
    </w:div>
    <w:div w:id="1717849282">
      <w:bodyDiv w:val="1"/>
      <w:marLeft w:val="0"/>
      <w:marRight w:val="0"/>
      <w:marTop w:val="0"/>
      <w:marBottom w:val="0"/>
      <w:divBdr>
        <w:top w:val="none" w:sz="0" w:space="0" w:color="auto"/>
        <w:left w:val="none" w:sz="0" w:space="0" w:color="auto"/>
        <w:bottom w:val="none" w:sz="0" w:space="0" w:color="auto"/>
        <w:right w:val="none" w:sz="0" w:space="0" w:color="auto"/>
      </w:divBdr>
    </w:div>
    <w:div w:id="1755082735">
      <w:bodyDiv w:val="1"/>
      <w:marLeft w:val="0"/>
      <w:marRight w:val="0"/>
      <w:marTop w:val="0"/>
      <w:marBottom w:val="0"/>
      <w:divBdr>
        <w:top w:val="none" w:sz="0" w:space="0" w:color="auto"/>
        <w:left w:val="none" w:sz="0" w:space="0" w:color="auto"/>
        <w:bottom w:val="none" w:sz="0" w:space="0" w:color="auto"/>
        <w:right w:val="none" w:sz="0" w:space="0" w:color="auto"/>
      </w:divBdr>
    </w:div>
    <w:div w:id="1812164641">
      <w:bodyDiv w:val="1"/>
      <w:marLeft w:val="0"/>
      <w:marRight w:val="0"/>
      <w:marTop w:val="0"/>
      <w:marBottom w:val="0"/>
      <w:divBdr>
        <w:top w:val="none" w:sz="0" w:space="0" w:color="auto"/>
        <w:left w:val="none" w:sz="0" w:space="0" w:color="auto"/>
        <w:bottom w:val="none" w:sz="0" w:space="0" w:color="auto"/>
        <w:right w:val="none" w:sz="0" w:space="0" w:color="auto"/>
      </w:divBdr>
    </w:div>
    <w:div w:id="1832402241">
      <w:bodyDiv w:val="1"/>
      <w:marLeft w:val="0"/>
      <w:marRight w:val="0"/>
      <w:marTop w:val="0"/>
      <w:marBottom w:val="0"/>
      <w:divBdr>
        <w:top w:val="none" w:sz="0" w:space="0" w:color="auto"/>
        <w:left w:val="none" w:sz="0" w:space="0" w:color="auto"/>
        <w:bottom w:val="none" w:sz="0" w:space="0" w:color="auto"/>
        <w:right w:val="none" w:sz="0" w:space="0" w:color="auto"/>
      </w:divBdr>
    </w:div>
    <w:div w:id="1835294329">
      <w:bodyDiv w:val="1"/>
      <w:marLeft w:val="0"/>
      <w:marRight w:val="0"/>
      <w:marTop w:val="0"/>
      <w:marBottom w:val="0"/>
      <w:divBdr>
        <w:top w:val="none" w:sz="0" w:space="0" w:color="auto"/>
        <w:left w:val="none" w:sz="0" w:space="0" w:color="auto"/>
        <w:bottom w:val="none" w:sz="0" w:space="0" w:color="auto"/>
        <w:right w:val="none" w:sz="0" w:space="0" w:color="auto"/>
      </w:divBdr>
    </w:div>
    <w:div w:id="1922905707">
      <w:bodyDiv w:val="1"/>
      <w:marLeft w:val="0"/>
      <w:marRight w:val="0"/>
      <w:marTop w:val="0"/>
      <w:marBottom w:val="0"/>
      <w:divBdr>
        <w:top w:val="none" w:sz="0" w:space="0" w:color="auto"/>
        <w:left w:val="none" w:sz="0" w:space="0" w:color="auto"/>
        <w:bottom w:val="none" w:sz="0" w:space="0" w:color="auto"/>
        <w:right w:val="none" w:sz="0" w:space="0" w:color="auto"/>
      </w:divBdr>
    </w:div>
    <w:div w:id="1939369070">
      <w:bodyDiv w:val="1"/>
      <w:marLeft w:val="0"/>
      <w:marRight w:val="0"/>
      <w:marTop w:val="0"/>
      <w:marBottom w:val="0"/>
      <w:divBdr>
        <w:top w:val="none" w:sz="0" w:space="0" w:color="auto"/>
        <w:left w:val="none" w:sz="0" w:space="0" w:color="auto"/>
        <w:bottom w:val="none" w:sz="0" w:space="0" w:color="auto"/>
        <w:right w:val="none" w:sz="0" w:space="0" w:color="auto"/>
      </w:divBdr>
    </w:div>
    <w:div w:id="1978293191">
      <w:bodyDiv w:val="1"/>
      <w:marLeft w:val="0"/>
      <w:marRight w:val="0"/>
      <w:marTop w:val="0"/>
      <w:marBottom w:val="0"/>
      <w:divBdr>
        <w:top w:val="none" w:sz="0" w:space="0" w:color="auto"/>
        <w:left w:val="none" w:sz="0" w:space="0" w:color="auto"/>
        <w:bottom w:val="none" w:sz="0" w:space="0" w:color="auto"/>
        <w:right w:val="none" w:sz="0" w:space="0" w:color="auto"/>
      </w:divBdr>
    </w:div>
    <w:div w:id="199302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8.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www.androidcurso.com/index.php/99-kotlin/925-colecciones-en-kotlin-list-set-y-map" TargetMode="External"/><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hyperlink" Target="https://programandoointentandolo.com/2018/02/kotlin-gestion-nulos-null-safety.html" TargetMode="External"/><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2.jpeg"/><Relationship Id="rId56" Type="http://schemas.openxmlformats.org/officeDocument/2006/relationships/image" Target="media/image49.jpeg"/><Relationship Id="rId8" Type="http://schemas.openxmlformats.org/officeDocument/2006/relationships/image" Target="media/image4.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0.jpeg"/><Relationship Id="rId59" Type="http://schemas.openxmlformats.org/officeDocument/2006/relationships/image" Target="media/image52.jpeg"/><Relationship Id="rId20" Type="http://schemas.openxmlformats.org/officeDocument/2006/relationships/image" Target="media/image16.jpeg"/><Relationship Id="rId41" Type="http://schemas.openxmlformats.org/officeDocument/2006/relationships/image" Target="media/image36.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jpeg"/><Relationship Id="rId57" Type="http://schemas.openxmlformats.org/officeDocument/2006/relationships/image" Target="media/image50.jpe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devexperto.com/funciones-extension-kotlin-android/"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39</Pages>
  <Words>3447</Words>
  <Characters>18962</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lo mejor de lo mejor</cp:lastModifiedBy>
  <cp:revision>19</cp:revision>
  <dcterms:created xsi:type="dcterms:W3CDTF">2022-10-18T20:54:00Z</dcterms:created>
  <dcterms:modified xsi:type="dcterms:W3CDTF">2022-10-29T03:31:00Z</dcterms:modified>
</cp:coreProperties>
</file>